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1A263E" w:rsidRDefault="007B2B6F" w:rsidP="001A263E">
      <w:pPr>
        <w:pStyle w:val="a4"/>
      </w:pPr>
      <w:r w:rsidRPr="001A263E">
        <w:rPr>
          <w:rFonts w:hint="eastAsia"/>
        </w:rPr>
        <w:lastRenderedPageBreak/>
        <w:t>摘要</w:t>
      </w:r>
    </w:p>
    <w:p w14:paraId="3757FF2B" w14:textId="1A089F4C" w:rsidR="004E1181" w:rsidRDefault="00811F24" w:rsidP="004E1181">
      <w:pPr>
        <w:ind w:firstLineChars="200" w:firstLine="480"/>
      </w:pPr>
      <w:r w:rsidRPr="005A6C1B">
        <w:rPr>
          <w:rFonts w:hint="eastAsia"/>
        </w:rPr>
        <w:t>随着</w:t>
      </w:r>
      <w:r>
        <w:rPr>
          <w:rFonts w:hint="eastAsia"/>
        </w:rPr>
        <w:t>虚拟现实</w:t>
      </w:r>
      <w:ins w:id="2" w:author="Frank" w:date="2016-12-05T13:27:00Z">
        <w:r w:rsidR="001456F7">
          <w:rPr>
            <w:rFonts w:hint="eastAsia"/>
          </w:rPr>
          <w:t>（</w:t>
        </w:r>
        <w:r w:rsidR="001456F7">
          <w:rPr>
            <w:rFonts w:hint="eastAsia"/>
          </w:rPr>
          <w:t>VR</w:t>
        </w:r>
        <w:r w:rsidR="001456F7">
          <w:rPr>
            <w:rFonts w:hint="eastAsia"/>
          </w:rPr>
          <w:t>）</w:t>
        </w:r>
      </w:ins>
      <w:r>
        <w:rPr>
          <w:rFonts w:hint="eastAsia"/>
        </w:rPr>
        <w:t>技术的不断发展，基于虚拟现实的应用也越来越多；随着脑电信号</w:t>
      </w:r>
      <w:ins w:id="3" w:author="Frank" w:date="2016-12-05T13:28:00Z">
        <w:r w:rsidR="001456F7">
          <w:rPr>
            <w:rFonts w:hint="eastAsia"/>
          </w:rPr>
          <w:t>（</w:t>
        </w:r>
        <w:r w:rsidR="001456F7">
          <w:rPr>
            <w:rFonts w:hint="eastAsia"/>
          </w:rPr>
          <w:t>EEG</w:t>
        </w:r>
        <w:r w:rsidR="001456F7">
          <w:rPr>
            <w:rFonts w:hint="eastAsia"/>
          </w:rPr>
          <w:t>）</w:t>
        </w:r>
      </w:ins>
      <w:r>
        <w:rPr>
          <w:rFonts w:hint="eastAsia"/>
        </w:rPr>
        <w:t>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3D3F1A60" w14:textId="385F61F4" w:rsidR="00930DEF" w:rsidRDefault="00811F24" w:rsidP="004E1181">
      <w:pPr>
        <w:ind w:firstLineChars="200" w:firstLine="480"/>
        <w:rPr>
          <w:ins w:id="4" w:author="Frank" w:date="2016-12-05T13:47:00Z"/>
        </w:rPr>
      </w:pPr>
      <w:r>
        <w:rPr>
          <w:rFonts w:hint="eastAsia"/>
        </w:rPr>
        <w:t>本文对如何通过脑电信号识别虚拟现实设备佩戴者的情绪状态进行了研究，并设计了基于虚拟现实与脑电信号的情绪识别系统。</w:t>
      </w:r>
      <w:ins w:id="5" w:author="Frank" w:date="2016-12-05T13:47:00Z">
        <w:r w:rsidR="00930DEF">
          <w:rPr>
            <w:rFonts w:hint="eastAsia"/>
          </w:rPr>
          <w:t>本文的主要工作包括两部分：</w:t>
        </w:r>
      </w:ins>
    </w:p>
    <w:p w14:paraId="0E513B15" w14:textId="2D6EF928" w:rsidR="00930DEF" w:rsidRDefault="00930DEF" w:rsidP="004E1181">
      <w:pPr>
        <w:ind w:firstLineChars="200" w:firstLine="480"/>
        <w:rPr>
          <w:ins w:id="6" w:author="Frank" w:date="2016-12-05T13:47:00Z"/>
        </w:rPr>
      </w:pPr>
      <w:ins w:id="7" w:author="Frank" w:date="2016-12-05T13:47:00Z">
        <w:r>
          <w:rPr>
            <w:rFonts w:hint="eastAsia"/>
          </w:rPr>
          <w:t>（</w:t>
        </w:r>
        <w:r>
          <w:rPr>
            <w:rFonts w:hint="eastAsia"/>
          </w:rPr>
          <w:t>1</w:t>
        </w:r>
        <w:r>
          <w:rPr>
            <w:rFonts w:hint="eastAsia"/>
          </w:rPr>
          <w:t>）系统：</w:t>
        </w:r>
      </w:ins>
      <w:ins w:id="8" w:author="Frank" w:date="2016-12-05T13:48:00Z">
        <w:r>
          <w:rPr>
            <w:rFonts w:hint="eastAsia"/>
          </w:rPr>
          <w:t>针对什么问题，有什么困难，用了什么方法，是如何解决的，效果如何</w:t>
        </w:r>
      </w:ins>
    </w:p>
    <w:p w14:paraId="5D545477" w14:textId="2C4CBDB8" w:rsidR="00930DEF" w:rsidRDefault="00930DEF" w:rsidP="004E1181">
      <w:pPr>
        <w:ind w:firstLineChars="200" w:firstLine="480"/>
        <w:rPr>
          <w:ins w:id="9" w:author="Frank" w:date="2016-12-05T13:49:00Z"/>
        </w:rPr>
      </w:pPr>
      <w:ins w:id="10" w:author="Frank" w:date="2016-12-05T13:47:00Z">
        <w:r>
          <w:rPr>
            <w:rFonts w:hint="eastAsia"/>
          </w:rPr>
          <w:t>（</w:t>
        </w:r>
        <w:r>
          <w:rPr>
            <w:rFonts w:hint="eastAsia"/>
          </w:rPr>
          <w:t>2</w:t>
        </w:r>
        <w:r>
          <w:rPr>
            <w:rFonts w:hint="eastAsia"/>
          </w:rPr>
          <w:t>）算法</w:t>
        </w:r>
      </w:ins>
      <w:ins w:id="11" w:author="Frank" w:date="2016-12-05T13:48:00Z">
        <w:r>
          <w:rPr>
            <w:rFonts w:hint="eastAsia"/>
          </w:rPr>
          <w:t>：针对什么问题，有什么困难，用了什么方法，是如何解决的，效果如何</w:t>
        </w:r>
      </w:ins>
    </w:p>
    <w:p w14:paraId="17170F3E" w14:textId="26DE8F6B" w:rsidR="00930DEF" w:rsidRDefault="00930DEF" w:rsidP="004E1181">
      <w:pPr>
        <w:ind w:firstLineChars="200" w:firstLine="480"/>
        <w:rPr>
          <w:ins w:id="12" w:author="Frank" w:date="2016-12-05T13:47:00Z"/>
        </w:rPr>
      </w:pPr>
      <w:ins w:id="13" w:author="Frank" w:date="2016-12-05T13:49:00Z">
        <w:r>
          <w:rPr>
            <w:rFonts w:hint="eastAsia"/>
          </w:rPr>
          <w:t>总结</w:t>
        </w:r>
      </w:ins>
    </w:p>
    <w:p w14:paraId="161B4EA1" w14:textId="38E39829" w:rsidR="005A6C1B" w:rsidRPr="004E1181" w:rsidRDefault="00811F24" w:rsidP="004E1181">
      <w:pPr>
        <w:ind w:firstLineChars="200" w:firstLine="480"/>
      </w:pPr>
      <w:r>
        <w:rPr>
          <w:rFonts w:hint="eastAsia"/>
        </w:rPr>
        <w:t>本文对现有的脑电设备进行了改进，并设计相应的虚拟现实场景刺激被试</w:t>
      </w:r>
      <w:ins w:id="14" w:author="Frank" w:date="2016-12-05T11:28:00Z">
        <w:r w:rsidR="006B238B">
          <w:rPr>
            <w:rFonts w:hint="eastAsia"/>
          </w:rPr>
          <w:t>者</w:t>
        </w:r>
      </w:ins>
      <w:r>
        <w:rPr>
          <w:rFonts w:hint="eastAsia"/>
        </w:rPr>
        <w:t>产生平静—兴奋的情绪状态，刺激效果采用</w:t>
      </w:r>
      <w:commentRangeStart w:id="15"/>
      <w:r>
        <w:rPr>
          <w:rFonts w:hint="eastAsia"/>
        </w:rPr>
        <w:t>情绪体验自我报告法</w:t>
      </w:r>
      <w:commentRangeEnd w:id="15"/>
      <w:r w:rsidR="00930DEF">
        <w:rPr>
          <w:rStyle w:val="af8"/>
        </w:rPr>
        <w:commentReference w:id="15"/>
      </w:r>
      <w:r>
        <w:rPr>
          <w:rFonts w:hint="eastAsia"/>
        </w:rPr>
        <w:t>进行评估，并通过采集到的脑电信号对这两种情绪状态进行识别。</w:t>
      </w:r>
      <w:ins w:id="16" w:author="Frank" w:date="2016-12-05T11:29:00Z">
        <w:r w:rsidR="006B238B">
          <w:rPr>
            <w:rFonts w:hint="eastAsia"/>
          </w:rPr>
          <w:t>此外，</w:t>
        </w:r>
      </w:ins>
      <w:r>
        <w:rPr>
          <w:rFonts w:hint="eastAsia"/>
        </w:rPr>
        <w:t>本文</w:t>
      </w:r>
      <w:ins w:id="17" w:author="Frank" w:date="2016-12-05T11:29:00Z">
        <w:r w:rsidR="006B238B">
          <w:rPr>
            <w:rFonts w:hint="eastAsia"/>
          </w:rPr>
          <w:t>还</w:t>
        </w:r>
      </w:ins>
      <w:r>
        <w:rPr>
          <w:rFonts w:hint="eastAsia"/>
        </w:rPr>
        <w:t>设计了通过</w:t>
      </w:r>
      <w:ins w:id="18" w:author="Frank" w:date="2016-12-05T13:25:00Z">
        <w:r w:rsidR="001456F7">
          <w:rPr>
            <w:rFonts w:hint="eastAsia"/>
          </w:rPr>
          <w:t>虚拟现实环境下</w:t>
        </w:r>
      </w:ins>
      <w:r>
        <w:rPr>
          <w:rFonts w:hint="eastAsia"/>
        </w:rPr>
        <w:t>脑电</w:t>
      </w:r>
      <w:ins w:id="19" w:author="Frank" w:date="2016-12-05T11:29:00Z">
        <w:r w:rsidR="006B238B">
          <w:rPr>
            <w:rFonts w:hint="eastAsia"/>
          </w:rPr>
          <w:t>信号</w:t>
        </w:r>
      </w:ins>
      <w:r>
        <w:rPr>
          <w:rFonts w:hint="eastAsia"/>
        </w:rPr>
        <w:t>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w:t>
      </w:r>
      <w:ins w:id="20" w:author="Frank" w:date="2016-12-05T13:26:00Z">
        <w:r w:rsidR="001456F7">
          <w:rPr>
            <w:rFonts w:hint="eastAsia"/>
          </w:rPr>
          <w:t>虚拟现实</w:t>
        </w:r>
      </w:ins>
      <w:r>
        <w:rPr>
          <w:rFonts w:hint="eastAsia"/>
        </w:rPr>
        <w:t>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47CC080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ins w:id="21" w:author="Frank" w:date="2016-12-05T13:27:00Z">
        <w:r w:rsidR="001456F7">
          <w:rPr>
            <w:rFonts w:cs="Times New Roman" w:hint="eastAsia"/>
          </w:rPr>
          <w:t>（</w:t>
        </w:r>
        <w:r w:rsidR="001456F7">
          <w:rPr>
            <w:rFonts w:cs="Times New Roman" w:hint="eastAsia"/>
          </w:rPr>
          <w:t>VR</w:t>
        </w:r>
        <w:r w:rsidR="001456F7">
          <w:rPr>
            <w:rFonts w:cs="Times New Roman" w:hint="eastAsia"/>
          </w:rPr>
          <w:t>）</w:t>
        </w:r>
      </w:ins>
      <w:r w:rsidR="007B2B6F">
        <w:rPr>
          <w:rFonts w:cs="Times New Roman" w:hint="eastAsia"/>
        </w:rPr>
        <w:t>；</w:t>
      </w:r>
      <w:r>
        <w:rPr>
          <w:rFonts w:cs="Times New Roman" w:hint="eastAsia"/>
        </w:rPr>
        <w:t>脑电信号</w:t>
      </w:r>
      <w:ins w:id="22" w:author="Frank" w:date="2016-12-05T13:27:00Z">
        <w:r w:rsidR="001456F7">
          <w:rPr>
            <w:rFonts w:cs="Times New Roman" w:hint="eastAsia"/>
          </w:rPr>
          <w:t>（</w:t>
        </w:r>
        <w:r w:rsidR="001456F7">
          <w:rPr>
            <w:rFonts w:cs="Times New Roman" w:hint="eastAsia"/>
          </w:rPr>
          <w:t>EEG</w:t>
        </w:r>
        <w:r w:rsidR="001456F7">
          <w:rPr>
            <w:rFonts w:cs="Times New Roman" w:hint="eastAsia"/>
          </w:rPr>
          <w:t>）</w:t>
        </w:r>
      </w:ins>
      <w:r w:rsidR="007B2B6F">
        <w:rPr>
          <w:rFonts w:cs="Times New Roman" w:hint="eastAsia"/>
        </w:rPr>
        <w:t>；</w:t>
      </w:r>
      <w:del w:id="23" w:author="Frank" w:date="2016-12-05T13:27:00Z">
        <w:r w:rsidR="006F02D6" w:rsidDel="001456F7">
          <w:rPr>
            <w:rFonts w:cs="Times New Roman" w:hint="eastAsia"/>
          </w:rPr>
          <w:delText>小波变换</w:delText>
        </w:r>
      </w:del>
      <w:ins w:id="24" w:author="Frank" w:date="2016-12-05T13:27:00Z">
        <w:r w:rsidR="001456F7">
          <w:rPr>
            <w:rFonts w:cs="Times New Roman" w:hint="eastAsia"/>
          </w:rPr>
          <w:t>情绪识别</w:t>
        </w:r>
      </w:ins>
      <w:del w:id="25" w:author="Frank" w:date="2016-12-05T13:27:00Z">
        <w:r w:rsidR="007B2B6F" w:rsidDel="001456F7">
          <w:rPr>
            <w:rFonts w:cs="Times New Roman" w:hint="eastAsia"/>
          </w:rPr>
          <w:delText>；</w:delText>
        </w:r>
        <w:r w:rsidDel="001456F7">
          <w:rPr>
            <w:rFonts w:cs="Times New Roman" w:hint="eastAsia"/>
          </w:rPr>
          <w:delText>模型融合</w:delText>
        </w:r>
      </w:del>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663D6C">
      <w:pPr>
        <w:pStyle w:val="1"/>
      </w:pPr>
      <w:bookmarkStart w:id="26" w:name="_Toc468636324"/>
      <w:bookmarkStart w:id="27" w:name="_Toc468636701"/>
      <w:r>
        <w:lastRenderedPageBreak/>
        <w:t>A</w:t>
      </w:r>
      <w:r>
        <w:rPr>
          <w:rFonts w:hint="eastAsia"/>
        </w:rPr>
        <w:t>bstract</w:t>
      </w:r>
      <w:bookmarkEnd w:id="26"/>
      <w:bookmarkEnd w:id="27"/>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6478D536" w14:textId="4A43259D" w:rsidR="006C07FF" w:rsidRPr="00F47DD7" w:rsidRDefault="00BA151B" w:rsidP="006C07FF">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3B3BA3" w:rsidRPr="003B3BA3">
        <w:rPr>
          <w:rFonts w:cs="Times New Roman"/>
        </w:rPr>
        <w:t>usion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Cs w:val="0"/>
          <w:color w:val="auto"/>
          <w:kern w:val="2"/>
          <w:sz w:val="24"/>
          <w:szCs w:val="22"/>
          <w:lang w:val="zh-CN"/>
        </w:rPr>
        <w:id w:val="2107769191"/>
        <w:docPartObj>
          <w:docPartGallery w:val="Table of Contents"/>
          <w:docPartUnique/>
        </w:docPartObj>
      </w:sdtPr>
      <w:sdtEndPr>
        <w:rPr>
          <w:b/>
        </w:rPr>
      </w:sdtEndPr>
      <w:sdtContent>
        <w:p w14:paraId="4EA954C0" w14:textId="44EC7856" w:rsidR="00A13425" w:rsidRDefault="00A13425">
          <w:pPr>
            <w:pStyle w:val="TOC"/>
            <w:spacing w:before="163" w:after="163"/>
          </w:pPr>
          <w:r>
            <w:rPr>
              <w:lang w:val="zh-CN"/>
            </w:rPr>
            <w:t>目录</w:t>
          </w:r>
        </w:p>
        <w:p w14:paraId="5C63DE45" w14:textId="4DF26928" w:rsidR="00667303"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636701" w:history="1">
            <w:r w:rsidR="00667303" w:rsidRPr="004E2CEB">
              <w:rPr>
                <w:rStyle w:val="ad"/>
                <w:noProof/>
              </w:rPr>
              <w:t>Abstract</w:t>
            </w:r>
            <w:r w:rsidR="00667303">
              <w:rPr>
                <w:noProof/>
                <w:webHidden/>
              </w:rPr>
              <w:tab/>
            </w:r>
            <w:r w:rsidR="00667303">
              <w:rPr>
                <w:noProof/>
                <w:webHidden/>
              </w:rPr>
              <w:fldChar w:fldCharType="begin"/>
            </w:r>
            <w:r w:rsidR="00667303">
              <w:rPr>
                <w:noProof/>
                <w:webHidden/>
              </w:rPr>
              <w:instrText xml:space="preserve"> PAGEREF _Toc468636701 \h </w:instrText>
            </w:r>
            <w:r w:rsidR="00667303">
              <w:rPr>
                <w:noProof/>
                <w:webHidden/>
              </w:rPr>
            </w:r>
            <w:r w:rsidR="00667303">
              <w:rPr>
                <w:noProof/>
                <w:webHidden/>
              </w:rPr>
              <w:fldChar w:fldCharType="separate"/>
            </w:r>
            <w:r w:rsidR="00667303">
              <w:rPr>
                <w:noProof/>
                <w:webHidden/>
              </w:rPr>
              <w:t>4</w:t>
            </w:r>
            <w:r w:rsidR="00667303">
              <w:rPr>
                <w:noProof/>
                <w:webHidden/>
              </w:rPr>
              <w:fldChar w:fldCharType="end"/>
            </w:r>
          </w:hyperlink>
        </w:p>
        <w:p w14:paraId="7E52ED01" w14:textId="5FB69A98" w:rsidR="00667303" w:rsidRDefault="00D331B3">
          <w:pPr>
            <w:pStyle w:val="11"/>
            <w:rPr>
              <w:rFonts w:asciiTheme="minorHAnsi" w:eastAsiaTheme="minorEastAsia" w:hAnsiTheme="minorHAnsi"/>
              <w:noProof/>
              <w:sz w:val="21"/>
            </w:rPr>
          </w:pPr>
          <w:hyperlink w:anchor="_Toc468636702" w:history="1">
            <w:r w:rsidR="00667303" w:rsidRPr="004E2CEB">
              <w:rPr>
                <w:rStyle w:val="ad"/>
                <w:noProof/>
              </w:rPr>
              <w:t>第一章</w:t>
            </w:r>
            <w:r w:rsidR="00667303" w:rsidRPr="004E2CEB">
              <w:rPr>
                <w:rStyle w:val="ad"/>
                <w:noProof/>
              </w:rPr>
              <w:t xml:space="preserve"> </w:t>
            </w:r>
            <w:r w:rsidR="00667303" w:rsidRPr="004E2CEB">
              <w:rPr>
                <w:rStyle w:val="ad"/>
                <w:noProof/>
              </w:rPr>
              <w:t>绪论</w:t>
            </w:r>
            <w:r w:rsidR="00667303">
              <w:rPr>
                <w:noProof/>
                <w:webHidden/>
              </w:rPr>
              <w:tab/>
            </w:r>
            <w:r w:rsidR="00667303">
              <w:rPr>
                <w:noProof/>
                <w:webHidden/>
              </w:rPr>
              <w:fldChar w:fldCharType="begin"/>
            </w:r>
            <w:r w:rsidR="00667303">
              <w:rPr>
                <w:noProof/>
                <w:webHidden/>
              </w:rPr>
              <w:instrText xml:space="preserve"> PAGEREF _Toc468636702 \h </w:instrText>
            </w:r>
            <w:r w:rsidR="00667303">
              <w:rPr>
                <w:noProof/>
                <w:webHidden/>
              </w:rPr>
            </w:r>
            <w:r w:rsidR="00667303">
              <w:rPr>
                <w:noProof/>
                <w:webHidden/>
              </w:rPr>
              <w:fldChar w:fldCharType="separate"/>
            </w:r>
            <w:r w:rsidR="00667303">
              <w:rPr>
                <w:noProof/>
                <w:webHidden/>
              </w:rPr>
              <w:t>7</w:t>
            </w:r>
            <w:r w:rsidR="00667303">
              <w:rPr>
                <w:noProof/>
                <w:webHidden/>
              </w:rPr>
              <w:fldChar w:fldCharType="end"/>
            </w:r>
          </w:hyperlink>
        </w:p>
        <w:p w14:paraId="4E5B4DCD" w14:textId="0D4A0B66"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03" w:history="1">
            <w:r w:rsidR="00667303" w:rsidRPr="004E2CEB">
              <w:rPr>
                <w:rStyle w:val="ad"/>
                <w:noProof/>
              </w:rPr>
              <w:t xml:space="preserve">1.1 </w:t>
            </w:r>
            <w:r w:rsidR="00667303" w:rsidRPr="004E2CEB">
              <w:rPr>
                <w:rStyle w:val="ad"/>
                <w:noProof/>
              </w:rPr>
              <w:t>研究背景</w:t>
            </w:r>
            <w:r w:rsidR="00667303">
              <w:rPr>
                <w:noProof/>
                <w:webHidden/>
              </w:rPr>
              <w:tab/>
            </w:r>
            <w:r w:rsidR="00667303">
              <w:rPr>
                <w:noProof/>
                <w:webHidden/>
              </w:rPr>
              <w:fldChar w:fldCharType="begin"/>
            </w:r>
            <w:r w:rsidR="00667303">
              <w:rPr>
                <w:noProof/>
                <w:webHidden/>
              </w:rPr>
              <w:instrText xml:space="preserve"> PAGEREF _Toc468636703 \h </w:instrText>
            </w:r>
            <w:r w:rsidR="00667303">
              <w:rPr>
                <w:noProof/>
                <w:webHidden/>
              </w:rPr>
            </w:r>
            <w:r w:rsidR="00667303">
              <w:rPr>
                <w:noProof/>
                <w:webHidden/>
              </w:rPr>
              <w:fldChar w:fldCharType="separate"/>
            </w:r>
            <w:r w:rsidR="00667303">
              <w:rPr>
                <w:noProof/>
                <w:webHidden/>
              </w:rPr>
              <w:t>7</w:t>
            </w:r>
            <w:r w:rsidR="00667303">
              <w:rPr>
                <w:noProof/>
                <w:webHidden/>
              </w:rPr>
              <w:fldChar w:fldCharType="end"/>
            </w:r>
          </w:hyperlink>
        </w:p>
        <w:p w14:paraId="1FC496DA" w14:textId="331410B0"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04" w:history="1">
            <w:r w:rsidR="00667303" w:rsidRPr="004E2CEB">
              <w:rPr>
                <w:rStyle w:val="ad"/>
                <w:noProof/>
              </w:rPr>
              <w:t xml:space="preserve">1.2 </w:t>
            </w:r>
            <w:r w:rsidR="00667303" w:rsidRPr="004E2CEB">
              <w:rPr>
                <w:rStyle w:val="ad"/>
                <w:noProof/>
              </w:rPr>
              <w:t>研究现状</w:t>
            </w:r>
            <w:r w:rsidR="00667303">
              <w:rPr>
                <w:noProof/>
                <w:webHidden/>
              </w:rPr>
              <w:tab/>
            </w:r>
            <w:r w:rsidR="00667303">
              <w:rPr>
                <w:noProof/>
                <w:webHidden/>
              </w:rPr>
              <w:fldChar w:fldCharType="begin"/>
            </w:r>
            <w:r w:rsidR="00667303">
              <w:rPr>
                <w:noProof/>
                <w:webHidden/>
              </w:rPr>
              <w:instrText xml:space="preserve"> PAGEREF _Toc468636704 \h </w:instrText>
            </w:r>
            <w:r w:rsidR="00667303">
              <w:rPr>
                <w:noProof/>
                <w:webHidden/>
              </w:rPr>
            </w:r>
            <w:r w:rsidR="00667303">
              <w:rPr>
                <w:noProof/>
                <w:webHidden/>
              </w:rPr>
              <w:fldChar w:fldCharType="separate"/>
            </w:r>
            <w:r w:rsidR="00667303">
              <w:rPr>
                <w:noProof/>
                <w:webHidden/>
              </w:rPr>
              <w:t>7</w:t>
            </w:r>
            <w:r w:rsidR="00667303">
              <w:rPr>
                <w:noProof/>
                <w:webHidden/>
              </w:rPr>
              <w:fldChar w:fldCharType="end"/>
            </w:r>
          </w:hyperlink>
        </w:p>
        <w:p w14:paraId="53DBF9D1" w14:textId="509A20D9"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05" w:history="1">
            <w:r w:rsidR="00667303" w:rsidRPr="004E2CEB">
              <w:rPr>
                <w:rStyle w:val="ad"/>
                <w:noProof/>
              </w:rPr>
              <w:t xml:space="preserve">1.3 </w:t>
            </w:r>
            <w:r w:rsidR="00667303" w:rsidRPr="004E2CEB">
              <w:rPr>
                <w:rStyle w:val="ad"/>
                <w:noProof/>
              </w:rPr>
              <w:t>研究目的与意义</w:t>
            </w:r>
            <w:r w:rsidR="00667303">
              <w:rPr>
                <w:noProof/>
                <w:webHidden/>
              </w:rPr>
              <w:tab/>
            </w:r>
            <w:r w:rsidR="00667303">
              <w:rPr>
                <w:noProof/>
                <w:webHidden/>
              </w:rPr>
              <w:fldChar w:fldCharType="begin"/>
            </w:r>
            <w:r w:rsidR="00667303">
              <w:rPr>
                <w:noProof/>
                <w:webHidden/>
              </w:rPr>
              <w:instrText xml:space="preserve"> PAGEREF _Toc468636705 \h </w:instrText>
            </w:r>
            <w:r w:rsidR="00667303">
              <w:rPr>
                <w:noProof/>
                <w:webHidden/>
              </w:rPr>
            </w:r>
            <w:r w:rsidR="00667303">
              <w:rPr>
                <w:noProof/>
                <w:webHidden/>
              </w:rPr>
              <w:fldChar w:fldCharType="separate"/>
            </w:r>
            <w:r w:rsidR="00667303">
              <w:rPr>
                <w:noProof/>
                <w:webHidden/>
              </w:rPr>
              <w:t>9</w:t>
            </w:r>
            <w:r w:rsidR="00667303">
              <w:rPr>
                <w:noProof/>
                <w:webHidden/>
              </w:rPr>
              <w:fldChar w:fldCharType="end"/>
            </w:r>
          </w:hyperlink>
        </w:p>
        <w:p w14:paraId="390BB1D9" w14:textId="5C4485CB" w:rsidR="00667303" w:rsidRDefault="00D331B3" w:rsidP="00F70EDE">
          <w:pPr>
            <w:pStyle w:val="31"/>
            <w:ind w:leftChars="0" w:left="0" w:firstLineChars="400" w:firstLine="960"/>
            <w:rPr>
              <w:rFonts w:asciiTheme="minorHAnsi" w:eastAsiaTheme="minorEastAsia" w:hAnsiTheme="minorHAnsi"/>
              <w:noProof/>
              <w:sz w:val="21"/>
            </w:rPr>
          </w:pPr>
          <w:hyperlink w:anchor="_Toc468636706" w:history="1">
            <w:r w:rsidR="00667303" w:rsidRPr="004E2CEB">
              <w:rPr>
                <w:rStyle w:val="ad"/>
                <w:noProof/>
              </w:rPr>
              <w:t xml:space="preserve">1.3.1 </w:t>
            </w:r>
            <w:r w:rsidR="00667303" w:rsidRPr="004E2CEB">
              <w:rPr>
                <w:rStyle w:val="ad"/>
                <w:noProof/>
              </w:rPr>
              <w:t>脑电检测设备对情绪研究的意义</w:t>
            </w:r>
            <w:r w:rsidR="00667303">
              <w:rPr>
                <w:noProof/>
                <w:webHidden/>
              </w:rPr>
              <w:tab/>
            </w:r>
            <w:r w:rsidR="00667303">
              <w:rPr>
                <w:noProof/>
                <w:webHidden/>
              </w:rPr>
              <w:fldChar w:fldCharType="begin"/>
            </w:r>
            <w:r w:rsidR="00667303">
              <w:rPr>
                <w:noProof/>
                <w:webHidden/>
              </w:rPr>
              <w:instrText xml:space="preserve"> PAGEREF _Toc468636706 \h </w:instrText>
            </w:r>
            <w:r w:rsidR="00667303">
              <w:rPr>
                <w:noProof/>
                <w:webHidden/>
              </w:rPr>
            </w:r>
            <w:r w:rsidR="00667303">
              <w:rPr>
                <w:noProof/>
                <w:webHidden/>
              </w:rPr>
              <w:fldChar w:fldCharType="separate"/>
            </w:r>
            <w:r w:rsidR="00667303">
              <w:rPr>
                <w:noProof/>
                <w:webHidden/>
              </w:rPr>
              <w:t>9</w:t>
            </w:r>
            <w:r w:rsidR="00667303">
              <w:rPr>
                <w:noProof/>
                <w:webHidden/>
              </w:rPr>
              <w:fldChar w:fldCharType="end"/>
            </w:r>
          </w:hyperlink>
        </w:p>
        <w:p w14:paraId="10B2B364" w14:textId="1EDBB651" w:rsidR="00667303" w:rsidRDefault="00D331B3">
          <w:pPr>
            <w:pStyle w:val="31"/>
            <w:rPr>
              <w:rFonts w:asciiTheme="minorHAnsi" w:eastAsiaTheme="minorEastAsia" w:hAnsiTheme="minorHAnsi"/>
              <w:noProof/>
              <w:sz w:val="21"/>
            </w:rPr>
          </w:pPr>
          <w:hyperlink w:anchor="_Toc468636707" w:history="1">
            <w:r w:rsidR="00667303" w:rsidRPr="004E2CEB">
              <w:rPr>
                <w:rStyle w:val="ad"/>
                <w:noProof/>
              </w:rPr>
              <w:t xml:space="preserve">1.3.2 </w:t>
            </w:r>
            <w:r w:rsidR="00667303" w:rsidRPr="004E2CEB">
              <w:rPr>
                <w:rStyle w:val="ad"/>
                <w:noProof/>
              </w:rPr>
              <w:t>脑电检测设备对心理问题治疗的意义</w:t>
            </w:r>
            <w:r w:rsidR="00667303">
              <w:rPr>
                <w:noProof/>
                <w:webHidden/>
              </w:rPr>
              <w:tab/>
            </w:r>
            <w:r w:rsidR="00667303">
              <w:rPr>
                <w:noProof/>
                <w:webHidden/>
              </w:rPr>
              <w:fldChar w:fldCharType="begin"/>
            </w:r>
            <w:r w:rsidR="00667303">
              <w:rPr>
                <w:noProof/>
                <w:webHidden/>
              </w:rPr>
              <w:instrText xml:space="preserve"> PAGEREF _Toc468636707 \h </w:instrText>
            </w:r>
            <w:r w:rsidR="00667303">
              <w:rPr>
                <w:noProof/>
                <w:webHidden/>
              </w:rPr>
            </w:r>
            <w:r w:rsidR="00667303">
              <w:rPr>
                <w:noProof/>
                <w:webHidden/>
              </w:rPr>
              <w:fldChar w:fldCharType="separate"/>
            </w:r>
            <w:r w:rsidR="00667303">
              <w:rPr>
                <w:noProof/>
                <w:webHidden/>
              </w:rPr>
              <w:t>10</w:t>
            </w:r>
            <w:r w:rsidR="00667303">
              <w:rPr>
                <w:noProof/>
                <w:webHidden/>
              </w:rPr>
              <w:fldChar w:fldCharType="end"/>
            </w:r>
          </w:hyperlink>
        </w:p>
        <w:p w14:paraId="3298C9D6" w14:textId="16C021D1" w:rsidR="00667303" w:rsidRDefault="00D331B3">
          <w:pPr>
            <w:pStyle w:val="31"/>
            <w:rPr>
              <w:rFonts w:asciiTheme="minorHAnsi" w:eastAsiaTheme="minorEastAsia" w:hAnsiTheme="minorHAnsi"/>
              <w:noProof/>
              <w:sz w:val="21"/>
            </w:rPr>
          </w:pPr>
          <w:hyperlink w:anchor="_Toc468636708" w:history="1">
            <w:r w:rsidR="00667303" w:rsidRPr="004E2CEB">
              <w:rPr>
                <w:rStyle w:val="ad"/>
                <w:noProof/>
              </w:rPr>
              <w:t xml:space="preserve">1.3.3 </w:t>
            </w:r>
            <w:r w:rsidR="00667303" w:rsidRPr="004E2CEB">
              <w:rPr>
                <w:rStyle w:val="ad"/>
                <w:noProof/>
              </w:rPr>
              <w:t>结合</w:t>
            </w:r>
            <w:r w:rsidR="00667303" w:rsidRPr="004E2CEB">
              <w:rPr>
                <w:rStyle w:val="ad"/>
                <w:noProof/>
              </w:rPr>
              <w:t>VR</w:t>
            </w:r>
            <w:r w:rsidR="00667303" w:rsidRPr="004E2CEB">
              <w:rPr>
                <w:rStyle w:val="ad"/>
                <w:noProof/>
              </w:rPr>
              <w:t>的情绪识别的商业价值</w:t>
            </w:r>
            <w:r w:rsidR="00667303">
              <w:rPr>
                <w:noProof/>
                <w:webHidden/>
              </w:rPr>
              <w:tab/>
            </w:r>
            <w:r w:rsidR="00667303">
              <w:rPr>
                <w:noProof/>
                <w:webHidden/>
              </w:rPr>
              <w:fldChar w:fldCharType="begin"/>
            </w:r>
            <w:r w:rsidR="00667303">
              <w:rPr>
                <w:noProof/>
                <w:webHidden/>
              </w:rPr>
              <w:instrText xml:space="preserve"> PAGEREF _Toc468636708 \h </w:instrText>
            </w:r>
            <w:r w:rsidR="00667303">
              <w:rPr>
                <w:noProof/>
                <w:webHidden/>
              </w:rPr>
            </w:r>
            <w:r w:rsidR="00667303">
              <w:rPr>
                <w:noProof/>
                <w:webHidden/>
              </w:rPr>
              <w:fldChar w:fldCharType="separate"/>
            </w:r>
            <w:r w:rsidR="00667303">
              <w:rPr>
                <w:noProof/>
                <w:webHidden/>
              </w:rPr>
              <w:t>10</w:t>
            </w:r>
            <w:r w:rsidR="00667303">
              <w:rPr>
                <w:noProof/>
                <w:webHidden/>
              </w:rPr>
              <w:fldChar w:fldCharType="end"/>
            </w:r>
          </w:hyperlink>
        </w:p>
        <w:p w14:paraId="2A83EDA9" w14:textId="09C37BF8" w:rsidR="00667303" w:rsidRDefault="006B238B" w:rsidP="00F70EDE">
          <w:pPr>
            <w:pStyle w:val="2"/>
            <w:numPr>
              <w:ilvl w:val="0"/>
              <w:numId w:val="0"/>
            </w:numPr>
            <w:ind w:left="900" w:hanging="420"/>
            <w:rPr>
              <w:rFonts w:asciiTheme="minorHAnsi" w:eastAsiaTheme="minorEastAsia" w:hAnsiTheme="minorHAnsi"/>
              <w:noProof/>
              <w:sz w:val="21"/>
            </w:rPr>
          </w:pPr>
          <w:r>
            <w:fldChar w:fldCharType="begin"/>
          </w:r>
          <w:r>
            <w:instrText xml:space="preserve"> HYPERLINK \l "_Toc468636709" </w:instrText>
          </w:r>
          <w:r>
            <w:fldChar w:fldCharType="separate"/>
          </w:r>
          <w:r w:rsidR="00667303" w:rsidRPr="004E2CEB">
            <w:rPr>
              <w:rStyle w:val="ad"/>
              <w:noProof/>
            </w:rPr>
            <w:t>1.4</w:t>
          </w:r>
          <w:del w:id="28" w:author="Frank" w:date="2016-12-05T13:31:00Z">
            <w:r w:rsidR="00667303" w:rsidRPr="004E2CEB" w:rsidDel="001456F7">
              <w:rPr>
                <w:rStyle w:val="ad"/>
                <w:noProof/>
              </w:rPr>
              <w:delText xml:space="preserve"> </w:delText>
            </w:r>
            <w:r w:rsidR="00667303" w:rsidRPr="004E2CEB" w:rsidDel="001456F7">
              <w:rPr>
                <w:rStyle w:val="ad"/>
                <w:noProof/>
              </w:rPr>
              <w:delText>课题来源与</w:delText>
            </w:r>
          </w:del>
          <w:ins w:id="29" w:author="Frank" w:date="2016-12-05T13:31:00Z">
            <w:r w:rsidR="001456F7">
              <w:rPr>
                <w:rStyle w:val="ad"/>
                <w:rFonts w:hint="eastAsia"/>
                <w:noProof/>
              </w:rPr>
              <w:t>本论文</w:t>
            </w:r>
          </w:ins>
          <w:r w:rsidR="00667303" w:rsidRPr="004E2CEB">
            <w:rPr>
              <w:rStyle w:val="ad"/>
              <w:noProof/>
            </w:rPr>
            <w:t>研究内容</w:t>
          </w:r>
          <w:ins w:id="30" w:author="Frank" w:date="2016-12-05T13:31:00Z">
            <w:r w:rsidR="001456F7">
              <w:rPr>
                <w:rStyle w:val="ad"/>
                <w:rFonts w:hint="eastAsia"/>
                <w:noProof/>
              </w:rPr>
              <w:t>与结构</w:t>
            </w:r>
          </w:ins>
          <w:r w:rsidR="00667303">
            <w:rPr>
              <w:noProof/>
              <w:webHidden/>
            </w:rPr>
            <w:tab/>
          </w:r>
          <w:r w:rsidR="00667303">
            <w:rPr>
              <w:noProof/>
              <w:webHidden/>
            </w:rPr>
            <w:fldChar w:fldCharType="begin"/>
          </w:r>
          <w:r w:rsidR="00667303">
            <w:rPr>
              <w:noProof/>
              <w:webHidden/>
            </w:rPr>
            <w:instrText xml:space="preserve"> PAGEREF _Toc468636709 \h </w:instrText>
          </w:r>
          <w:r w:rsidR="00667303">
            <w:rPr>
              <w:noProof/>
              <w:webHidden/>
            </w:rPr>
          </w:r>
          <w:r w:rsidR="00667303">
            <w:rPr>
              <w:noProof/>
              <w:webHidden/>
            </w:rPr>
            <w:fldChar w:fldCharType="separate"/>
          </w:r>
          <w:r w:rsidR="00667303">
            <w:rPr>
              <w:noProof/>
              <w:webHidden/>
            </w:rPr>
            <w:t>10</w:t>
          </w:r>
          <w:r w:rsidR="00667303">
            <w:rPr>
              <w:noProof/>
              <w:webHidden/>
            </w:rPr>
            <w:fldChar w:fldCharType="end"/>
          </w:r>
          <w:r>
            <w:rPr>
              <w:noProof/>
            </w:rPr>
            <w:fldChar w:fldCharType="end"/>
          </w:r>
        </w:p>
        <w:p w14:paraId="22413AD9" w14:textId="409CFE93" w:rsidR="00667303" w:rsidRDefault="00D331B3">
          <w:pPr>
            <w:pStyle w:val="11"/>
            <w:rPr>
              <w:rFonts w:asciiTheme="minorHAnsi" w:eastAsiaTheme="minorEastAsia" w:hAnsiTheme="minorHAnsi"/>
              <w:noProof/>
              <w:sz w:val="21"/>
            </w:rPr>
          </w:pPr>
          <w:hyperlink w:anchor="_Toc468636710" w:history="1">
            <w:r w:rsidR="00667303" w:rsidRPr="004E2CEB">
              <w:rPr>
                <w:rStyle w:val="ad"/>
                <w:noProof/>
              </w:rPr>
              <w:t>第二章</w:t>
            </w:r>
            <w:r w:rsidR="00667303" w:rsidRPr="004E2CEB">
              <w:rPr>
                <w:rStyle w:val="ad"/>
                <w:noProof/>
              </w:rPr>
              <w:t xml:space="preserve"> </w:t>
            </w:r>
            <w:r w:rsidR="00667303" w:rsidRPr="004E2CEB">
              <w:rPr>
                <w:rStyle w:val="ad"/>
                <w:noProof/>
              </w:rPr>
              <w:t>相关研究</w:t>
            </w:r>
            <w:r w:rsidR="00667303">
              <w:rPr>
                <w:noProof/>
                <w:webHidden/>
              </w:rPr>
              <w:tab/>
            </w:r>
            <w:r w:rsidR="00667303">
              <w:rPr>
                <w:noProof/>
                <w:webHidden/>
              </w:rPr>
              <w:fldChar w:fldCharType="begin"/>
            </w:r>
            <w:r w:rsidR="00667303">
              <w:rPr>
                <w:noProof/>
                <w:webHidden/>
              </w:rPr>
              <w:instrText xml:space="preserve"> PAGEREF _Toc468636710 \h </w:instrText>
            </w:r>
            <w:r w:rsidR="00667303">
              <w:rPr>
                <w:noProof/>
                <w:webHidden/>
              </w:rPr>
            </w:r>
            <w:r w:rsidR="00667303">
              <w:rPr>
                <w:noProof/>
                <w:webHidden/>
              </w:rPr>
              <w:fldChar w:fldCharType="separate"/>
            </w:r>
            <w:r w:rsidR="00667303">
              <w:rPr>
                <w:noProof/>
                <w:webHidden/>
              </w:rPr>
              <w:t>12</w:t>
            </w:r>
            <w:r w:rsidR="00667303">
              <w:rPr>
                <w:noProof/>
                <w:webHidden/>
              </w:rPr>
              <w:fldChar w:fldCharType="end"/>
            </w:r>
          </w:hyperlink>
        </w:p>
        <w:p w14:paraId="3B7B5120" w14:textId="2C7FB480"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11" w:history="1">
            <w:r w:rsidR="00667303" w:rsidRPr="004E2CEB">
              <w:rPr>
                <w:rStyle w:val="ad"/>
                <w:noProof/>
              </w:rPr>
              <w:t>2.1 VR</w:t>
            </w:r>
            <w:r w:rsidR="00667303" w:rsidRPr="004E2CEB">
              <w:rPr>
                <w:rStyle w:val="ad"/>
                <w:noProof/>
              </w:rPr>
              <w:t>技术简介</w:t>
            </w:r>
            <w:r w:rsidR="00667303">
              <w:rPr>
                <w:noProof/>
                <w:webHidden/>
              </w:rPr>
              <w:tab/>
            </w:r>
            <w:r w:rsidR="00667303">
              <w:rPr>
                <w:noProof/>
                <w:webHidden/>
              </w:rPr>
              <w:fldChar w:fldCharType="begin"/>
            </w:r>
            <w:r w:rsidR="00667303">
              <w:rPr>
                <w:noProof/>
                <w:webHidden/>
              </w:rPr>
              <w:instrText xml:space="preserve"> PAGEREF _Toc468636711 \h </w:instrText>
            </w:r>
            <w:r w:rsidR="00667303">
              <w:rPr>
                <w:noProof/>
                <w:webHidden/>
              </w:rPr>
            </w:r>
            <w:r w:rsidR="00667303">
              <w:rPr>
                <w:noProof/>
                <w:webHidden/>
              </w:rPr>
              <w:fldChar w:fldCharType="separate"/>
            </w:r>
            <w:r w:rsidR="00667303">
              <w:rPr>
                <w:noProof/>
                <w:webHidden/>
              </w:rPr>
              <w:t>12</w:t>
            </w:r>
            <w:r w:rsidR="00667303">
              <w:rPr>
                <w:noProof/>
                <w:webHidden/>
              </w:rPr>
              <w:fldChar w:fldCharType="end"/>
            </w:r>
          </w:hyperlink>
        </w:p>
        <w:p w14:paraId="04E41E9B" w14:textId="20E446B2"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12" w:history="1">
            <w:r w:rsidR="00667303" w:rsidRPr="004E2CEB">
              <w:rPr>
                <w:rStyle w:val="ad"/>
                <w:noProof/>
              </w:rPr>
              <w:t xml:space="preserve">2.2 </w:t>
            </w:r>
            <w:r w:rsidR="00667303" w:rsidRPr="004E2CEB">
              <w:rPr>
                <w:rStyle w:val="ad"/>
                <w:noProof/>
              </w:rPr>
              <w:t>情绪相关研究</w:t>
            </w:r>
            <w:r w:rsidR="00667303">
              <w:rPr>
                <w:noProof/>
                <w:webHidden/>
              </w:rPr>
              <w:tab/>
            </w:r>
            <w:r w:rsidR="00667303">
              <w:rPr>
                <w:noProof/>
                <w:webHidden/>
              </w:rPr>
              <w:fldChar w:fldCharType="begin"/>
            </w:r>
            <w:r w:rsidR="00667303">
              <w:rPr>
                <w:noProof/>
                <w:webHidden/>
              </w:rPr>
              <w:instrText xml:space="preserve"> PAGEREF _Toc468636712 \h </w:instrText>
            </w:r>
            <w:r w:rsidR="00667303">
              <w:rPr>
                <w:noProof/>
                <w:webHidden/>
              </w:rPr>
            </w:r>
            <w:r w:rsidR="00667303">
              <w:rPr>
                <w:noProof/>
                <w:webHidden/>
              </w:rPr>
              <w:fldChar w:fldCharType="separate"/>
            </w:r>
            <w:r w:rsidR="00667303">
              <w:rPr>
                <w:noProof/>
                <w:webHidden/>
              </w:rPr>
              <w:t>13</w:t>
            </w:r>
            <w:r w:rsidR="00667303">
              <w:rPr>
                <w:noProof/>
                <w:webHidden/>
              </w:rPr>
              <w:fldChar w:fldCharType="end"/>
            </w:r>
          </w:hyperlink>
        </w:p>
        <w:p w14:paraId="3E76DBF4" w14:textId="01DDB92B" w:rsidR="00667303" w:rsidRDefault="00D331B3">
          <w:pPr>
            <w:pStyle w:val="31"/>
            <w:rPr>
              <w:rFonts w:asciiTheme="minorHAnsi" w:eastAsiaTheme="minorEastAsia" w:hAnsiTheme="minorHAnsi"/>
              <w:noProof/>
              <w:sz w:val="21"/>
            </w:rPr>
          </w:pPr>
          <w:hyperlink w:anchor="_Toc468636713" w:history="1">
            <w:r w:rsidR="00667303" w:rsidRPr="004E2CEB">
              <w:rPr>
                <w:rStyle w:val="ad"/>
                <w:noProof/>
              </w:rPr>
              <w:t xml:space="preserve">2.2.1 </w:t>
            </w:r>
            <w:r w:rsidR="00667303" w:rsidRPr="004E2CEB">
              <w:rPr>
                <w:rStyle w:val="ad"/>
                <w:noProof/>
              </w:rPr>
              <w:t>情绪的产生</w:t>
            </w:r>
            <w:r w:rsidR="00667303">
              <w:rPr>
                <w:noProof/>
                <w:webHidden/>
              </w:rPr>
              <w:tab/>
            </w:r>
            <w:r w:rsidR="00667303">
              <w:rPr>
                <w:noProof/>
                <w:webHidden/>
              </w:rPr>
              <w:fldChar w:fldCharType="begin"/>
            </w:r>
            <w:r w:rsidR="00667303">
              <w:rPr>
                <w:noProof/>
                <w:webHidden/>
              </w:rPr>
              <w:instrText xml:space="preserve"> PAGEREF _Toc468636713 \h </w:instrText>
            </w:r>
            <w:r w:rsidR="00667303">
              <w:rPr>
                <w:noProof/>
                <w:webHidden/>
              </w:rPr>
            </w:r>
            <w:r w:rsidR="00667303">
              <w:rPr>
                <w:noProof/>
                <w:webHidden/>
              </w:rPr>
              <w:fldChar w:fldCharType="separate"/>
            </w:r>
            <w:r w:rsidR="00667303">
              <w:rPr>
                <w:noProof/>
                <w:webHidden/>
              </w:rPr>
              <w:t>13</w:t>
            </w:r>
            <w:r w:rsidR="00667303">
              <w:rPr>
                <w:noProof/>
                <w:webHidden/>
              </w:rPr>
              <w:fldChar w:fldCharType="end"/>
            </w:r>
          </w:hyperlink>
        </w:p>
        <w:p w14:paraId="70E0E998" w14:textId="56D0ECCE" w:rsidR="00667303" w:rsidRDefault="00D331B3">
          <w:pPr>
            <w:pStyle w:val="31"/>
            <w:rPr>
              <w:rFonts w:asciiTheme="minorHAnsi" w:eastAsiaTheme="minorEastAsia" w:hAnsiTheme="minorHAnsi"/>
              <w:noProof/>
              <w:sz w:val="21"/>
            </w:rPr>
          </w:pPr>
          <w:hyperlink w:anchor="_Toc468636714" w:history="1">
            <w:r w:rsidR="00667303" w:rsidRPr="004E2CEB">
              <w:rPr>
                <w:rStyle w:val="ad"/>
                <w:noProof/>
              </w:rPr>
              <w:t xml:space="preserve">2.2.2 </w:t>
            </w:r>
            <w:r w:rsidR="00667303" w:rsidRPr="004E2CEB">
              <w:rPr>
                <w:rStyle w:val="ad"/>
                <w:noProof/>
              </w:rPr>
              <w:t>情绪的分类</w:t>
            </w:r>
            <w:r w:rsidR="00667303">
              <w:rPr>
                <w:noProof/>
                <w:webHidden/>
              </w:rPr>
              <w:tab/>
            </w:r>
            <w:r w:rsidR="00667303">
              <w:rPr>
                <w:noProof/>
                <w:webHidden/>
              </w:rPr>
              <w:fldChar w:fldCharType="begin"/>
            </w:r>
            <w:r w:rsidR="00667303">
              <w:rPr>
                <w:noProof/>
                <w:webHidden/>
              </w:rPr>
              <w:instrText xml:space="preserve"> PAGEREF _Toc468636714 \h </w:instrText>
            </w:r>
            <w:r w:rsidR="00667303">
              <w:rPr>
                <w:noProof/>
                <w:webHidden/>
              </w:rPr>
            </w:r>
            <w:r w:rsidR="00667303">
              <w:rPr>
                <w:noProof/>
                <w:webHidden/>
              </w:rPr>
              <w:fldChar w:fldCharType="separate"/>
            </w:r>
            <w:r w:rsidR="00667303">
              <w:rPr>
                <w:noProof/>
                <w:webHidden/>
              </w:rPr>
              <w:t>15</w:t>
            </w:r>
            <w:r w:rsidR="00667303">
              <w:rPr>
                <w:noProof/>
                <w:webHidden/>
              </w:rPr>
              <w:fldChar w:fldCharType="end"/>
            </w:r>
          </w:hyperlink>
        </w:p>
        <w:p w14:paraId="7F6E50C5" w14:textId="041E38E9" w:rsidR="00667303" w:rsidRDefault="00D331B3">
          <w:pPr>
            <w:pStyle w:val="31"/>
            <w:rPr>
              <w:rFonts w:asciiTheme="minorHAnsi" w:eastAsiaTheme="minorEastAsia" w:hAnsiTheme="minorHAnsi"/>
              <w:noProof/>
              <w:sz w:val="21"/>
            </w:rPr>
          </w:pPr>
          <w:hyperlink w:anchor="_Toc468636715" w:history="1">
            <w:r w:rsidR="00667303" w:rsidRPr="004E2CEB">
              <w:rPr>
                <w:rStyle w:val="ad"/>
                <w:noProof/>
              </w:rPr>
              <w:t xml:space="preserve">2.2.3 </w:t>
            </w:r>
            <w:r w:rsidR="00667303" w:rsidRPr="004E2CEB">
              <w:rPr>
                <w:rStyle w:val="ad"/>
                <w:noProof/>
              </w:rPr>
              <w:t>情绪的诱发</w:t>
            </w:r>
            <w:r w:rsidR="00667303">
              <w:rPr>
                <w:noProof/>
                <w:webHidden/>
              </w:rPr>
              <w:tab/>
            </w:r>
            <w:r w:rsidR="00667303">
              <w:rPr>
                <w:noProof/>
                <w:webHidden/>
              </w:rPr>
              <w:fldChar w:fldCharType="begin"/>
            </w:r>
            <w:r w:rsidR="00667303">
              <w:rPr>
                <w:noProof/>
                <w:webHidden/>
              </w:rPr>
              <w:instrText xml:space="preserve"> PAGEREF _Toc468636715 \h </w:instrText>
            </w:r>
            <w:r w:rsidR="00667303">
              <w:rPr>
                <w:noProof/>
                <w:webHidden/>
              </w:rPr>
            </w:r>
            <w:r w:rsidR="00667303">
              <w:rPr>
                <w:noProof/>
                <w:webHidden/>
              </w:rPr>
              <w:fldChar w:fldCharType="separate"/>
            </w:r>
            <w:r w:rsidR="00667303">
              <w:rPr>
                <w:noProof/>
                <w:webHidden/>
              </w:rPr>
              <w:t>17</w:t>
            </w:r>
            <w:r w:rsidR="00667303">
              <w:rPr>
                <w:noProof/>
                <w:webHidden/>
              </w:rPr>
              <w:fldChar w:fldCharType="end"/>
            </w:r>
          </w:hyperlink>
        </w:p>
        <w:p w14:paraId="461D8CC7" w14:textId="0A76B781"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16" w:history="1">
            <w:r w:rsidR="00667303" w:rsidRPr="004E2CEB">
              <w:rPr>
                <w:rStyle w:val="ad"/>
                <w:noProof/>
              </w:rPr>
              <w:t xml:space="preserve">2.3 </w:t>
            </w:r>
            <w:r w:rsidR="00667303" w:rsidRPr="004E2CEB">
              <w:rPr>
                <w:rStyle w:val="ad"/>
                <w:noProof/>
              </w:rPr>
              <w:t>大脑的结构与脑电的产生</w:t>
            </w:r>
            <w:r w:rsidR="00667303">
              <w:rPr>
                <w:noProof/>
                <w:webHidden/>
              </w:rPr>
              <w:tab/>
            </w:r>
            <w:r w:rsidR="00667303">
              <w:rPr>
                <w:noProof/>
                <w:webHidden/>
              </w:rPr>
              <w:fldChar w:fldCharType="begin"/>
            </w:r>
            <w:r w:rsidR="00667303">
              <w:rPr>
                <w:noProof/>
                <w:webHidden/>
              </w:rPr>
              <w:instrText xml:space="preserve"> PAGEREF _Toc468636716 \h </w:instrText>
            </w:r>
            <w:r w:rsidR="00667303">
              <w:rPr>
                <w:noProof/>
                <w:webHidden/>
              </w:rPr>
            </w:r>
            <w:r w:rsidR="00667303">
              <w:rPr>
                <w:noProof/>
                <w:webHidden/>
              </w:rPr>
              <w:fldChar w:fldCharType="separate"/>
            </w:r>
            <w:r w:rsidR="00667303">
              <w:rPr>
                <w:noProof/>
                <w:webHidden/>
              </w:rPr>
              <w:t>19</w:t>
            </w:r>
            <w:r w:rsidR="00667303">
              <w:rPr>
                <w:noProof/>
                <w:webHidden/>
              </w:rPr>
              <w:fldChar w:fldCharType="end"/>
            </w:r>
          </w:hyperlink>
        </w:p>
        <w:p w14:paraId="76AE87D4" w14:textId="50326515"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17" w:history="1">
            <w:r w:rsidR="00667303" w:rsidRPr="004E2CEB">
              <w:rPr>
                <w:rStyle w:val="ad"/>
                <w:noProof/>
              </w:rPr>
              <w:t xml:space="preserve">2.4 </w:t>
            </w:r>
            <w:r w:rsidR="00667303" w:rsidRPr="004E2CEB">
              <w:rPr>
                <w:rStyle w:val="ad"/>
                <w:noProof/>
              </w:rPr>
              <w:t>脑电信号的预处理</w:t>
            </w:r>
            <w:r w:rsidR="00667303">
              <w:rPr>
                <w:noProof/>
                <w:webHidden/>
              </w:rPr>
              <w:tab/>
            </w:r>
            <w:r w:rsidR="00667303">
              <w:rPr>
                <w:noProof/>
                <w:webHidden/>
              </w:rPr>
              <w:fldChar w:fldCharType="begin"/>
            </w:r>
            <w:r w:rsidR="00667303">
              <w:rPr>
                <w:noProof/>
                <w:webHidden/>
              </w:rPr>
              <w:instrText xml:space="preserve"> PAGEREF _Toc468636717 \h </w:instrText>
            </w:r>
            <w:r w:rsidR="00667303">
              <w:rPr>
                <w:noProof/>
                <w:webHidden/>
              </w:rPr>
            </w:r>
            <w:r w:rsidR="00667303">
              <w:rPr>
                <w:noProof/>
                <w:webHidden/>
              </w:rPr>
              <w:fldChar w:fldCharType="separate"/>
            </w:r>
            <w:r w:rsidR="00667303">
              <w:rPr>
                <w:noProof/>
                <w:webHidden/>
              </w:rPr>
              <w:t>22</w:t>
            </w:r>
            <w:r w:rsidR="00667303">
              <w:rPr>
                <w:noProof/>
                <w:webHidden/>
              </w:rPr>
              <w:fldChar w:fldCharType="end"/>
            </w:r>
          </w:hyperlink>
        </w:p>
        <w:p w14:paraId="209DD28B" w14:textId="0AA4BD9A"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18" w:history="1">
            <w:r w:rsidR="00667303" w:rsidRPr="004E2CEB">
              <w:rPr>
                <w:rStyle w:val="ad"/>
                <w:noProof/>
              </w:rPr>
              <w:t xml:space="preserve">2.5 </w:t>
            </w:r>
            <w:r w:rsidR="00667303" w:rsidRPr="004E2CEB">
              <w:rPr>
                <w:rStyle w:val="ad"/>
                <w:noProof/>
              </w:rPr>
              <w:t>脑电信号的特征提取</w:t>
            </w:r>
            <w:r w:rsidR="00667303">
              <w:rPr>
                <w:noProof/>
                <w:webHidden/>
              </w:rPr>
              <w:tab/>
            </w:r>
            <w:r w:rsidR="00667303">
              <w:rPr>
                <w:noProof/>
                <w:webHidden/>
              </w:rPr>
              <w:fldChar w:fldCharType="begin"/>
            </w:r>
            <w:r w:rsidR="00667303">
              <w:rPr>
                <w:noProof/>
                <w:webHidden/>
              </w:rPr>
              <w:instrText xml:space="preserve"> PAGEREF _Toc468636718 \h </w:instrText>
            </w:r>
            <w:r w:rsidR="00667303">
              <w:rPr>
                <w:noProof/>
                <w:webHidden/>
              </w:rPr>
            </w:r>
            <w:r w:rsidR="00667303">
              <w:rPr>
                <w:noProof/>
                <w:webHidden/>
              </w:rPr>
              <w:fldChar w:fldCharType="separate"/>
            </w:r>
            <w:r w:rsidR="00667303">
              <w:rPr>
                <w:noProof/>
                <w:webHidden/>
              </w:rPr>
              <w:t>22</w:t>
            </w:r>
            <w:r w:rsidR="00667303">
              <w:rPr>
                <w:noProof/>
                <w:webHidden/>
              </w:rPr>
              <w:fldChar w:fldCharType="end"/>
            </w:r>
          </w:hyperlink>
        </w:p>
        <w:p w14:paraId="61A2E228" w14:textId="3DA8F9B1" w:rsidR="00667303" w:rsidRDefault="00D331B3">
          <w:pPr>
            <w:pStyle w:val="31"/>
            <w:rPr>
              <w:rFonts w:asciiTheme="minorHAnsi" w:eastAsiaTheme="minorEastAsia" w:hAnsiTheme="minorHAnsi"/>
              <w:noProof/>
              <w:sz w:val="21"/>
            </w:rPr>
          </w:pPr>
          <w:hyperlink w:anchor="_Toc468636719" w:history="1">
            <w:r w:rsidR="00667303" w:rsidRPr="004E2CEB">
              <w:rPr>
                <w:rStyle w:val="ad"/>
                <w:noProof/>
              </w:rPr>
              <w:t xml:space="preserve">2.5.1 </w:t>
            </w:r>
            <w:r w:rsidR="00667303" w:rsidRPr="004E2CEB">
              <w:rPr>
                <w:rStyle w:val="ad"/>
                <w:noProof/>
              </w:rPr>
              <w:t>脑电信号的时域特征</w:t>
            </w:r>
            <w:r w:rsidR="00667303">
              <w:rPr>
                <w:noProof/>
                <w:webHidden/>
              </w:rPr>
              <w:tab/>
            </w:r>
            <w:r w:rsidR="00667303">
              <w:rPr>
                <w:noProof/>
                <w:webHidden/>
              </w:rPr>
              <w:fldChar w:fldCharType="begin"/>
            </w:r>
            <w:r w:rsidR="00667303">
              <w:rPr>
                <w:noProof/>
                <w:webHidden/>
              </w:rPr>
              <w:instrText xml:space="preserve"> PAGEREF _Toc468636719 \h </w:instrText>
            </w:r>
            <w:r w:rsidR="00667303">
              <w:rPr>
                <w:noProof/>
                <w:webHidden/>
              </w:rPr>
            </w:r>
            <w:r w:rsidR="00667303">
              <w:rPr>
                <w:noProof/>
                <w:webHidden/>
              </w:rPr>
              <w:fldChar w:fldCharType="separate"/>
            </w:r>
            <w:r w:rsidR="00667303">
              <w:rPr>
                <w:noProof/>
                <w:webHidden/>
              </w:rPr>
              <w:t>22</w:t>
            </w:r>
            <w:r w:rsidR="00667303">
              <w:rPr>
                <w:noProof/>
                <w:webHidden/>
              </w:rPr>
              <w:fldChar w:fldCharType="end"/>
            </w:r>
          </w:hyperlink>
        </w:p>
        <w:p w14:paraId="40CAF332" w14:textId="501A7F53" w:rsidR="00667303" w:rsidRDefault="00D331B3">
          <w:pPr>
            <w:pStyle w:val="31"/>
            <w:rPr>
              <w:rFonts w:asciiTheme="minorHAnsi" w:eastAsiaTheme="minorEastAsia" w:hAnsiTheme="minorHAnsi"/>
              <w:noProof/>
              <w:sz w:val="21"/>
            </w:rPr>
          </w:pPr>
          <w:hyperlink w:anchor="_Toc468636720" w:history="1">
            <w:r w:rsidR="00667303" w:rsidRPr="004E2CEB">
              <w:rPr>
                <w:rStyle w:val="ad"/>
                <w:noProof/>
              </w:rPr>
              <w:t xml:space="preserve">2.5.2 </w:t>
            </w:r>
            <w:r w:rsidR="00667303" w:rsidRPr="004E2CEB">
              <w:rPr>
                <w:rStyle w:val="ad"/>
                <w:noProof/>
              </w:rPr>
              <w:t>脑电信号的频域特征</w:t>
            </w:r>
            <w:r w:rsidR="00667303">
              <w:rPr>
                <w:noProof/>
                <w:webHidden/>
              </w:rPr>
              <w:tab/>
            </w:r>
            <w:r w:rsidR="00667303">
              <w:rPr>
                <w:noProof/>
                <w:webHidden/>
              </w:rPr>
              <w:fldChar w:fldCharType="begin"/>
            </w:r>
            <w:r w:rsidR="00667303">
              <w:rPr>
                <w:noProof/>
                <w:webHidden/>
              </w:rPr>
              <w:instrText xml:space="preserve"> PAGEREF _Toc468636720 \h </w:instrText>
            </w:r>
            <w:r w:rsidR="00667303">
              <w:rPr>
                <w:noProof/>
                <w:webHidden/>
              </w:rPr>
            </w:r>
            <w:r w:rsidR="00667303">
              <w:rPr>
                <w:noProof/>
                <w:webHidden/>
              </w:rPr>
              <w:fldChar w:fldCharType="separate"/>
            </w:r>
            <w:r w:rsidR="00667303">
              <w:rPr>
                <w:noProof/>
                <w:webHidden/>
              </w:rPr>
              <w:t>22</w:t>
            </w:r>
            <w:r w:rsidR="00667303">
              <w:rPr>
                <w:noProof/>
                <w:webHidden/>
              </w:rPr>
              <w:fldChar w:fldCharType="end"/>
            </w:r>
          </w:hyperlink>
        </w:p>
        <w:p w14:paraId="44E096C3" w14:textId="4BF2DA83" w:rsidR="00667303" w:rsidRDefault="00D331B3">
          <w:pPr>
            <w:pStyle w:val="31"/>
            <w:rPr>
              <w:rFonts w:asciiTheme="minorHAnsi" w:eastAsiaTheme="minorEastAsia" w:hAnsiTheme="minorHAnsi"/>
              <w:noProof/>
              <w:sz w:val="21"/>
            </w:rPr>
          </w:pPr>
          <w:hyperlink w:anchor="_Toc468636721" w:history="1">
            <w:r w:rsidR="00667303" w:rsidRPr="004E2CEB">
              <w:rPr>
                <w:rStyle w:val="ad"/>
                <w:noProof/>
              </w:rPr>
              <w:t xml:space="preserve">2.5.3 </w:t>
            </w:r>
            <w:r w:rsidR="00667303" w:rsidRPr="004E2CEB">
              <w:rPr>
                <w:rStyle w:val="ad"/>
                <w:noProof/>
              </w:rPr>
              <w:t>脑电信号的时</w:t>
            </w:r>
            <w:r w:rsidR="00667303" w:rsidRPr="004E2CEB">
              <w:rPr>
                <w:rStyle w:val="ad"/>
                <w:noProof/>
              </w:rPr>
              <w:t>-</w:t>
            </w:r>
            <w:r w:rsidR="00667303" w:rsidRPr="004E2CEB">
              <w:rPr>
                <w:rStyle w:val="ad"/>
                <w:noProof/>
              </w:rPr>
              <w:t>频特征</w:t>
            </w:r>
            <w:r w:rsidR="00667303">
              <w:rPr>
                <w:noProof/>
                <w:webHidden/>
              </w:rPr>
              <w:tab/>
            </w:r>
            <w:r w:rsidR="00667303">
              <w:rPr>
                <w:noProof/>
                <w:webHidden/>
              </w:rPr>
              <w:fldChar w:fldCharType="begin"/>
            </w:r>
            <w:r w:rsidR="00667303">
              <w:rPr>
                <w:noProof/>
                <w:webHidden/>
              </w:rPr>
              <w:instrText xml:space="preserve"> PAGEREF _Toc468636721 \h </w:instrText>
            </w:r>
            <w:r w:rsidR="00667303">
              <w:rPr>
                <w:noProof/>
                <w:webHidden/>
              </w:rPr>
            </w:r>
            <w:r w:rsidR="00667303">
              <w:rPr>
                <w:noProof/>
                <w:webHidden/>
              </w:rPr>
              <w:fldChar w:fldCharType="separate"/>
            </w:r>
            <w:r w:rsidR="00667303">
              <w:rPr>
                <w:noProof/>
                <w:webHidden/>
              </w:rPr>
              <w:t>24</w:t>
            </w:r>
            <w:r w:rsidR="00667303">
              <w:rPr>
                <w:noProof/>
                <w:webHidden/>
              </w:rPr>
              <w:fldChar w:fldCharType="end"/>
            </w:r>
          </w:hyperlink>
        </w:p>
        <w:p w14:paraId="77048942" w14:textId="15DE138F"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2" w:history="1">
            <w:r w:rsidR="00667303" w:rsidRPr="004E2CEB">
              <w:rPr>
                <w:rStyle w:val="ad"/>
                <w:noProof/>
              </w:rPr>
              <w:t xml:space="preserve">2.6 </w:t>
            </w:r>
            <w:r w:rsidR="00667303" w:rsidRPr="004E2CEB">
              <w:rPr>
                <w:rStyle w:val="ad"/>
                <w:noProof/>
              </w:rPr>
              <w:t>情绪识别方法</w:t>
            </w:r>
            <w:r w:rsidR="00667303">
              <w:rPr>
                <w:noProof/>
                <w:webHidden/>
              </w:rPr>
              <w:tab/>
            </w:r>
            <w:r w:rsidR="00667303">
              <w:rPr>
                <w:noProof/>
                <w:webHidden/>
              </w:rPr>
              <w:fldChar w:fldCharType="begin"/>
            </w:r>
            <w:r w:rsidR="00667303">
              <w:rPr>
                <w:noProof/>
                <w:webHidden/>
              </w:rPr>
              <w:instrText xml:space="preserve"> PAGEREF _Toc468636722 \h </w:instrText>
            </w:r>
            <w:r w:rsidR="00667303">
              <w:rPr>
                <w:noProof/>
                <w:webHidden/>
              </w:rPr>
            </w:r>
            <w:r w:rsidR="00667303">
              <w:rPr>
                <w:noProof/>
                <w:webHidden/>
              </w:rPr>
              <w:fldChar w:fldCharType="separate"/>
            </w:r>
            <w:r w:rsidR="00667303">
              <w:rPr>
                <w:noProof/>
                <w:webHidden/>
              </w:rPr>
              <w:t>25</w:t>
            </w:r>
            <w:r w:rsidR="00667303">
              <w:rPr>
                <w:noProof/>
                <w:webHidden/>
              </w:rPr>
              <w:fldChar w:fldCharType="end"/>
            </w:r>
          </w:hyperlink>
        </w:p>
        <w:p w14:paraId="0412A1B1" w14:textId="7E98348C"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3" w:history="1">
            <w:r w:rsidR="00667303" w:rsidRPr="004E2CEB">
              <w:rPr>
                <w:rStyle w:val="ad"/>
                <w:noProof/>
              </w:rPr>
              <w:t xml:space="preserve">2.7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_Toc468636723 \h </w:instrText>
            </w:r>
            <w:r w:rsidR="00667303">
              <w:rPr>
                <w:noProof/>
                <w:webHidden/>
              </w:rPr>
            </w:r>
            <w:r w:rsidR="00667303">
              <w:rPr>
                <w:noProof/>
                <w:webHidden/>
              </w:rPr>
              <w:fldChar w:fldCharType="separate"/>
            </w:r>
            <w:r w:rsidR="00667303">
              <w:rPr>
                <w:noProof/>
                <w:webHidden/>
              </w:rPr>
              <w:t>26</w:t>
            </w:r>
            <w:r w:rsidR="00667303">
              <w:rPr>
                <w:noProof/>
                <w:webHidden/>
              </w:rPr>
              <w:fldChar w:fldCharType="end"/>
            </w:r>
          </w:hyperlink>
        </w:p>
        <w:p w14:paraId="59D1A864" w14:textId="093B57F3" w:rsidR="00667303" w:rsidRDefault="006B238B">
          <w:pPr>
            <w:pStyle w:val="11"/>
            <w:rPr>
              <w:rFonts w:asciiTheme="minorHAnsi" w:eastAsiaTheme="minorEastAsia" w:hAnsiTheme="minorHAnsi"/>
              <w:noProof/>
              <w:sz w:val="21"/>
            </w:rPr>
          </w:pPr>
          <w:r>
            <w:fldChar w:fldCharType="begin"/>
          </w:r>
          <w:r>
            <w:instrText xml:space="preserve"> HYPERLINK \l "_Toc468636724" </w:instrText>
          </w:r>
          <w:r>
            <w:fldChar w:fldCharType="separate"/>
          </w:r>
          <w:del w:id="31" w:author="Frank" w:date="2016-12-05T13:53:00Z">
            <w:r w:rsidR="00667303" w:rsidRPr="004E2CEB" w:rsidDel="00685323">
              <w:rPr>
                <w:rStyle w:val="ad"/>
                <w:noProof/>
              </w:rPr>
              <w:delText>第三章</w:delText>
            </w:r>
            <w:r w:rsidR="00667303" w:rsidRPr="004E2CEB" w:rsidDel="00685323">
              <w:rPr>
                <w:rStyle w:val="ad"/>
                <w:noProof/>
              </w:rPr>
              <w:delText xml:space="preserve"> </w:delText>
            </w:r>
            <w:r w:rsidR="00667303" w:rsidRPr="004E2CEB" w:rsidDel="00685323">
              <w:rPr>
                <w:rStyle w:val="ad"/>
                <w:noProof/>
              </w:rPr>
              <w:delText>实验设计</w:delText>
            </w:r>
          </w:del>
          <w:r w:rsidR="00667303">
            <w:rPr>
              <w:noProof/>
              <w:webHidden/>
            </w:rPr>
            <w:tab/>
          </w:r>
          <w:r w:rsidR="00667303">
            <w:rPr>
              <w:noProof/>
              <w:webHidden/>
            </w:rPr>
            <w:fldChar w:fldCharType="begin"/>
          </w:r>
          <w:r w:rsidR="00667303">
            <w:rPr>
              <w:noProof/>
              <w:webHidden/>
            </w:rPr>
            <w:instrText xml:space="preserve"> PAGEREF _Toc468636724 \h </w:instrText>
          </w:r>
          <w:r w:rsidR="00667303">
            <w:rPr>
              <w:noProof/>
              <w:webHidden/>
            </w:rPr>
          </w:r>
          <w:r w:rsidR="00667303">
            <w:rPr>
              <w:noProof/>
              <w:webHidden/>
            </w:rPr>
            <w:fldChar w:fldCharType="separate"/>
          </w:r>
          <w:r w:rsidR="00667303">
            <w:rPr>
              <w:noProof/>
              <w:webHidden/>
            </w:rPr>
            <w:t>27</w:t>
          </w:r>
          <w:r w:rsidR="00667303">
            <w:rPr>
              <w:noProof/>
              <w:webHidden/>
            </w:rPr>
            <w:fldChar w:fldCharType="end"/>
          </w:r>
          <w:r>
            <w:rPr>
              <w:noProof/>
            </w:rPr>
            <w:fldChar w:fldCharType="end"/>
          </w:r>
        </w:p>
        <w:p w14:paraId="5B35DACB" w14:textId="0E8A785E"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5" w:history="1">
            <w:r w:rsidR="00667303" w:rsidRPr="004E2CEB">
              <w:rPr>
                <w:rStyle w:val="ad"/>
                <w:noProof/>
              </w:rPr>
              <w:t xml:space="preserve">3.1 </w:t>
            </w:r>
            <w:r w:rsidR="00667303" w:rsidRPr="004E2CEB">
              <w:rPr>
                <w:rStyle w:val="ad"/>
                <w:noProof/>
              </w:rPr>
              <w:t>实验目的</w:t>
            </w:r>
            <w:r w:rsidR="00667303">
              <w:rPr>
                <w:noProof/>
                <w:webHidden/>
              </w:rPr>
              <w:tab/>
            </w:r>
            <w:r w:rsidR="00667303">
              <w:rPr>
                <w:noProof/>
                <w:webHidden/>
              </w:rPr>
              <w:fldChar w:fldCharType="begin"/>
            </w:r>
            <w:r w:rsidR="00667303">
              <w:rPr>
                <w:noProof/>
                <w:webHidden/>
              </w:rPr>
              <w:instrText xml:space="preserve"> PAGEREF _Toc468636725 \h </w:instrText>
            </w:r>
            <w:r w:rsidR="00667303">
              <w:rPr>
                <w:noProof/>
                <w:webHidden/>
              </w:rPr>
            </w:r>
            <w:r w:rsidR="00667303">
              <w:rPr>
                <w:noProof/>
                <w:webHidden/>
              </w:rPr>
              <w:fldChar w:fldCharType="separate"/>
            </w:r>
            <w:r w:rsidR="00667303">
              <w:rPr>
                <w:noProof/>
                <w:webHidden/>
              </w:rPr>
              <w:t>27</w:t>
            </w:r>
            <w:r w:rsidR="00667303">
              <w:rPr>
                <w:noProof/>
                <w:webHidden/>
              </w:rPr>
              <w:fldChar w:fldCharType="end"/>
            </w:r>
          </w:hyperlink>
        </w:p>
        <w:p w14:paraId="3C178F1D" w14:textId="4FA61DAD"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6" w:history="1">
            <w:r w:rsidR="00667303" w:rsidRPr="004E2CEB">
              <w:rPr>
                <w:rStyle w:val="ad"/>
                <w:noProof/>
              </w:rPr>
              <w:t xml:space="preserve">3.2 </w:t>
            </w:r>
            <w:r w:rsidR="00667303" w:rsidRPr="004E2CEB">
              <w:rPr>
                <w:rStyle w:val="ad"/>
                <w:noProof/>
              </w:rPr>
              <w:t>刺激材料</w:t>
            </w:r>
            <w:r w:rsidR="00667303">
              <w:rPr>
                <w:noProof/>
                <w:webHidden/>
              </w:rPr>
              <w:tab/>
            </w:r>
            <w:r w:rsidR="00667303">
              <w:rPr>
                <w:noProof/>
                <w:webHidden/>
              </w:rPr>
              <w:fldChar w:fldCharType="begin"/>
            </w:r>
            <w:r w:rsidR="00667303">
              <w:rPr>
                <w:noProof/>
                <w:webHidden/>
              </w:rPr>
              <w:instrText xml:space="preserve"> PAGEREF _Toc468636726 \h </w:instrText>
            </w:r>
            <w:r w:rsidR="00667303">
              <w:rPr>
                <w:noProof/>
                <w:webHidden/>
              </w:rPr>
            </w:r>
            <w:r w:rsidR="00667303">
              <w:rPr>
                <w:noProof/>
                <w:webHidden/>
              </w:rPr>
              <w:fldChar w:fldCharType="separate"/>
            </w:r>
            <w:r w:rsidR="00667303">
              <w:rPr>
                <w:noProof/>
                <w:webHidden/>
              </w:rPr>
              <w:t>27</w:t>
            </w:r>
            <w:r w:rsidR="00667303">
              <w:rPr>
                <w:noProof/>
                <w:webHidden/>
              </w:rPr>
              <w:fldChar w:fldCharType="end"/>
            </w:r>
          </w:hyperlink>
        </w:p>
        <w:p w14:paraId="6EDA1E8E" w14:textId="624EC3F1"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7" w:history="1">
            <w:r w:rsidR="00667303" w:rsidRPr="004E2CEB">
              <w:rPr>
                <w:rStyle w:val="ad"/>
                <w:noProof/>
              </w:rPr>
              <w:t xml:space="preserve">3.3 </w:t>
            </w:r>
            <w:r w:rsidR="00667303" w:rsidRPr="004E2CEB">
              <w:rPr>
                <w:rStyle w:val="ad"/>
                <w:noProof/>
              </w:rPr>
              <w:t>被试选择</w:t>
            </w:r>
            <w:r w:rsidR="00667303">
              <w:rPr>
                <w:noProof/>
                <w:webHidden/>
              </w:rPr>
              <w:tab/>
            </w:r>
            <w:r w:rsidR="00667303">
              <w:rPr>
                <w:noProof/>
                <w:webHidden/>
              </w:rPr>
              <w:fldChar w:fldCharType="begin"/>
            </w:r>
            <w:r w:rsidR="00667303">
              <w:rPr>
                <w:noProof/>
                <w:webHidden/>
              </w:rPr>
              <w:instrText xml:space="preserve"> PAGEREF _Toc468636727 \h </w:instrText>
            </w:r>
            <w:r w:rsidR="00667303">
              <w:rPr>
                <w:noProof/>
                <w:webHidden/>
              </w:rPr>
            </w:r>
            <w:r w:rsidR="00667303">
              <w:rPr>
                <w:noProof/>
                <w:webHidden/>
              </w:rPr>
              <w:fldChar w:fldCharType="separate"/>
            </w:r>
            <w:r w:rsidR="00667303">
              <w:rPr>
                <w:noProof/>
                <w:webHidden/>
              </w:rPr>
              <w:t>28</w:t>
            </w:r>
            <w:r w:rsidR="00667303">
              <w:rPr>
                <w:noProof/>
                <w:webHidden/>
              </w:rPr>
              <w:fldChar w:fldCharType="end"/>
            </w:r>
          </w:hyperlink>
        </w:p>
        <w:p w14:paraId="40D31151" w14:textId="34328B2F" w:rsidR="00667303" w:rsidRDefault="00D331B3" w:rsidP="00F70EDE">
          <w:pPr>
            <w:pStyle w:val="2"/>
            <w:numPr>
              <w:ilvl w:val="0"/>
              <w:numId w:val="0"/>
            </w:numPr>
            <w:ind w:left="900" w:hanging="420"/>
            <w:rPr>
              <w:rFonts w:asciiTheme="minorHAnsi" w:eastAsiaTheme="minorEastAsia" w:hAnsiTheme="minorHAnsi"/>
              <w:noProof/>
              <w:sz w:val="21"/>
            </w:rPr>
          </w:pPr>
          <w:hyperlink w:anchor="_Toc468636728" w:history="1">
            <w:r w:rsidR="00667303" w:rsidRPr="004E2CEB">
              <w:rPr>
                <w:rStyle w:val="ad"/>
                <w:noProof/>
              </w:rPr>
              <w:t xml:space="preserve">3.4 </w:t>
            </w:r>
            <w:r w:rsidR="00667303" w:rsidRPr="004E2CEB">
              <w:rPr>
                <w:rStyle w:val="ad"/>
                <w:noProof/>
              </w:rPr>
              <w:t>实验环境</w:t>
            </w:r>
            <w:r w:rsidR="00667303">
              <w:rPr>
                <w:noProof/>
                <w:webHidden/>
              </w:rPr>
              <w:tab/>
            </w:r>
            <w:r w:rsidR="00667303">
              <w:rPr>
                <w:noProof/>
                <w:webHidden/>
              </w:rPr>
              <w:fldChar w:fldCharType="begin"/>
            </w:r>
            <w:r w:rsidR="00667303">
              <w:rPr>
                <w:noProof/>
                <w:webHidden/>
              </w:rPr>
              <w:instrText xml:space="preserve"> PAGEREF _Toc468636728 \h </w:instrText>
            </w:r>
            <w:r w:rsidR="00667303">
              <w:rPr>
                <w:noProof/>
                <w:webHidden/>
              </w:rPr>
            </w:r>
            <w:r w:rsidR="00667303">
              <w:rPr>
                <w:noProof/>
                <w:webHidden/>
              </w:rPr>
              <w:fldChar w:fldCharType="separate"/>
            </w:r>
            <w:r w:rsidR="00667303">
              <w:rPr>
                <w:noProof/>
                <w:webHidden/>
              </w:rPr>
              <w:t>28</w:t>
            </w:r>
            <w:r w:rsidR="00667303">
              <w:rPr>
                <w:noProof/>
                <w:webHidden/>
              </w:rPr>
              <w:fldChar w:fldCharType="end"/>
            </w:r>
          </w:hyperlink>
        </w:p>
        <w:p w14:paraId="7C4C2145" w14:textId="0B7477AB" w:rsidR="00667303" w:rsidRDefault="00D331B3" w:rsidP="00F70EDE">
          <w:pPr>
            <w:pStyle w:val="2"/>
            <w:numPr>
              <w:ilvl w:val="0"/>
              <w:numId w:val="0"/>
            </w:numPr>
            <w:ind w:left="480"/>
            <w:rPr>
              <w:rFonts w:asciiTheme="minorHAnsi" w:eastAsiaTheme="minorEastAsia" w:hAnsiTheme="minorHAnsi"/>
              <w:noProof/>
              <w:sz w:val="21"/>
            </w:rPr>
          </w:pPr>
          <w:hyperlink w:anchor="_Toc468636729" w:history="1">
            <w:r w:rsidR="00667303" w:rsidRPr="004E2CEB">
              <w:rPr>
                <w:rStyle w:val="ad"/>
                <w:noProof/>
              </w:rPr>
              <w:t xml:space="preserve">3.5 </w:t>
            </w:r>
            <w:r w:rsidR="00667303" w:rsidRPr="004E2CEB">
              <w:rPr>
                <w:rStyle w:val="ad"/>
                <w:noProof/>
              </w:rPr>
              <w:t>实验流程</w:t>
            </w:r>
            <w:r w:rsidR="00667303">
              <w:rPr>
                <w:noProof/>
                <w:webHidden/>
              </w:rPr>
              <w:tab/>
            </w:r>
            <w:r w:rsidR="00667303">
              <w:rPr>
                <w:noProof/>
                <w:webHidden/>
              </w:rPr>
              <w:fldChar w:fldCharType="begin"/>
            </w:r>
            <w:r w:rsidR="00667303">
              <w:rPr>
                <w:noProof/>
                <w:webHidden/>
              </w:rPr>
              <w:instrText xml:space="preserve"> PAGEREF _Toc468636729 \h </w:instrText>
            </w:r>
            <w:r w:rsidR="00667303">
              <w:rPr>
                <w:noProof/>
                <w:webHidden/>
              </w:rPr>
            </w:r>
            <w:r w:rsidR="00667303">
              <w:rPr>
                <w:noProof/>
                <w:webHidden/>
              </w:rPr>
              <w:fldChar w:fldCharType="separate"/>
            </w:r>
            <w:r w:rsidR="00667303">
              <w:rPr>
                <w:noProof/>
                <w:webHidden/>
              </w:rPr>
              <w:t>29</w:t>
            </w:r>
            <w:r w:rsidR="00667303">
              <w:rPr>
                <w:noProof/>
                <w:webHidden/>
              </w:rPr>
              <w:fldChar w:fldCharType="end"/>
            </w:r>
          </w:hyperlink>
        </w:p>
        <w:p w14:paraId="0FA553E6" w14:textId="5BAC9AA4" w:rsidR="00667303" w:rsidRDefault="00D331B3" w:rsidP="00F70EDE">
          <w:pPr>
            <w:pStyle w:val="2"/>
            <w:numPr>
              <w:ilvl w:val="0"/>
              <w:numId w:val="0"/>
            </w:numPr>
            <w:ind w:left="480"/>
            <w:rPr>
              <w:rFonts w:asciiTheme="minorHAnsi" w:eastAsiaTheme="minorEastAsia" w:hAnsiTheme="minorHAnsi"/>
              <w:noProof/>
              <w:sz w:val="21"/>
            </w:rPr>
          </w:pPr>
          <w:hyperlink w:anchor="_Toc468636730" w:history="1">
            <w:r w:rsidR="00667303" w:rsidRPr="004E2CEB">
              <w:rPr>
                <w:rStyle w:val="ad"/>
                <w:noProof/>
              </w:rPr>
              <w:t xml:space="preserve">3.6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_Toc468636730 \h </w:instrText>
            </w:r>
            <w:r w:rsidR="00667303">
              <w:rPr>
                <w:noProof/>
                <w:webHidden/>
              </w:rPr>
            </w:r>
            <w:r w:rsidR="00667303">
              <w:rPr>
                <w:noProof/>
                <w:webHidden/>
              </w:rPr>
              <w:fldChar w:fldCharType="separate"/>
            </w:r>
            <w:r w:rsidR="00667303">
              <w:rPr>
                <w:noProof/>
                <w:webHidden/>
              </w:rPr>
              <w:t>31</w:t>
            </w:r>
            <w:r w:rsidR="00667303">
              <w:rPr>
                <w:noProof/>
                <w:webHidden/>
              </w:rPr>
              <w:fldChar w:fldCharType="end"/>
            </w:r>
          </w:hyperlink>
        </w:p>
        <w:p w14:paraId="54904D89" w14:textId="29BDD421" w:rsidR="00667303" w:rsidRDefault="00D331B3">
          <w:pPr>
            <w:pStyle w:val="11"/>
            <w:rPr>
              <w:rFonts w:asciiTheme="minorHAnsi" w:eastAsiaTheme="minorEastAsia" w:hAnsiTheme="minorHAnsi"/>
              <w:noProof/>
              <w:sz w:val="21"/>
            </w:rPr>
          </w:pPr>
          <w:hyperlink w:anchor="_Toc468636731" w:history="1">
            <w:r w:rsidR="00667303" w:rsidRPr="004E2CEB">
              <w:rPr>
                <w:rStyle w:val="ad"/>
                <w:noProof/>
              </w:rPr>
              <w:t>第四章</w:t>
            </w:r>
            <w:r w:rsidR="00667303" w:rsidRPr="004E2CEB">
              <w:rPr>
                <w:rStyle w:val="ad"/>
                <w:noProof/>
              </w:rPr>
              <w:t xml:space="preserve"> </w:t>
            </w:r>
            <w:r w:rsidR="00667303" w:rsidRPr="004E2CEB">
              <w:rPr>
                <w:rStyle w:val="ad"/>
                <w:noProof/>
              </w:rPr>
              <w:t>情绪识别系统设计</w:t>
            </w:r>
            <w:r w:rsidR="00667303">
              <w:rPr>
                <w:noProof/>
                <w:webHidden/>
              </w:rPr>
              <w:tab/>
            </w:r>
            <w:r w:rsidR="00667303">
              <w:rPr>
                <w:noProof/>
                <w:webHidden/>
              </w:rPr>
              <w:fldChar w:fldCharType="begin"/>
            </w:r>
            <w:r w:rsidR="00667303">
              <w:rPr>
                <w:noProof/>
                <w:webHidden/>
              </w:rPr>
              <w:instrText xml:space="preserve"> PAGEREF _Toc468636731 \h </w:instrText>
            </w:r>
            <w:r w:rsidR="00667303">
              <w:rPr>
                <w:noProof/>
                <w:webHidden/>
              </w:rPr>
            </w:r>
            <w:r w:rsidR="00667303">
              <w:rPr>
                <w:noProof/>
                <w:webHidden/>
              </w:rPr>
              <w:fldChar w:fldCharType="separate"/>
            </w:r>
            <w:r w:rsidR="00667303">
              <w:rPr>
                <w:noProof/>
                <w:webHidden/>
              </w:rPr>
              <w:t>32</w:t>
            </w:r>
            <w:r w:rsidR="00667303">
              <w:rPr>
                <w:noProof/>
                <w:webHidden/>
              </w:rPr>
              <w:fldChar w:fldCharType="end"/>
            </w:r>
          </w:hyperlink>
        </w:p>
        <w:p w14:paraId="3EFB5657" w14:textId="7D17BC49"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32" w:history="1">
            <w:r w:rsidR="00667303" w:rsidRPr="004E2CEB">
              <w:rPr>
                <w:rStyle w:val="ad"/>
                <w:noProof/>
              </w:rPr>
              <w:t xml:space="preserve">4.1 </w:t>
            </w:r>
            <w:r w:rsidR="00667303" w:rsidRPr="004E2CEB">
              <w:rPr>
                <w:rStyle w:val="ad"/>
                <w:noProof/>
              </w:rPr>
              <w:t>系统整体框图</w:t>
            </w:r>
            <w:r w:rsidR="00667303">
              <w:rPr>
                <w:noProof/>
                <w:webHidden/>
              </w:rPr>
              <w:tab/>
            </w:r>
            <w:r w:rsidR="00667303">
              <w:rPr>
                <w:noProof/>
                <w:webHidden/>
              </w:rPr>
              <w:fldChar w:fldCharType="begin"/>
            </w:r>
            <w:r w:rsidR="00667303">
              <w:rPr>
                <w:noProof/>
                <w:webHidden/>
              </w:rPr>
              <w:instrText xml:space="preserve"> PAGEREF _Toc468636732 \h </w:instrText>
            </w:r>
            <w:r w:rsidR="00667303">
              <w:rPr>
                <w:noProof/>
                <w:webHidden/>
              </w:rPr>
            </w:r>
            <w:r w:rsidR="00667303">
              <w:rPr>
                <w:noProof/>
                <w:webHidden/>
              </w:rPr>
              <w:fldChar w:fldCharType="separate"/>
            </w:r>
            <w:r w:rsidR="00667303">
              <w:rPr>
                <w:noProof/>
                <w:webHidden/>
              </w:rPr>
              <w:t>32</w:t>
            </w:r>
            <w:r w:rsidR="00667303">
              <w:rPr>
                <w:noProof/>
                <w:webHidden/>
              </w:rPr>
              <w:fldChar w:fldCharType="end"/>
            </w:r>
          </w:hyperlink>
        </w:p>
        <w:p w14:paraId="4B2C0BB7" w14:textId="3B5E5755"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33" w:history="1">
            <w:r w:rsidR="00667303" w:rsidRPr="004E2CEB">
              <w:rPr>
                <w:rStyle w:val="ad"/>
                <w:noProof/>
              </w:rPr>
              <w:t xml:space="preserve">4.2 </w:t>
            </w:r>
            <w:r w:rsidR="00667303" w:rsidRPr="004E2CEB">
              <w:rPr>
                <w:rStyle w:val="ad"/>
                <w:noProof/>
              </w:rPr>
              <w:t>硬件设计</w:t>
            </w:r>
            <w:r w:rsidR="00667303">
              <w:rPr>
                <w:noProof/>
                <w:webHidden/>
              </w:rPr>
              <w:tab/>
            </w:r>
            <w:r w:rsidR="00667303">
              <w:rPr>
                <w:noProof/>
                <w:webHidden/>
              </w:rPr>
              <w:fldChar w:fldCharType="begin"/>
            </w:r>
            <w:r w:rsidR="00667303">
              <w:rPr>
                <w:noProof/>
                <w:webHidden/>
              </w:rPr>
              <w:instrText xml:space="preserve"> PAGEREF _Toc468636733 \h </w:instrText>
            </w:r>
            <w:r w:rsidR="00667303">
              <w:rPr>
                <w:noProof/>
                <w:webHidden/>
              </w:rPr>
            </w:r>
            <w:r w:rsidR="00667303">
              <w:rPr>
                <w:noProof/>
                <w:webHidden/>
              </w:rPr>
              <w:fldChar w:fldCharType="separate"/>
            </w:r>
            <w:r w:rsidR="00667303">
              <w:rPr>
                <w:noProof/>
                <w:webHidden/>
              </w:rPr>
              <w:t>32</w:t>
            </w:r>
            <w:r w:rsidR="00667303">
              <w:rPr>
                <w:noProof/>
                <w:webHidden/>
              </w:rPr>
              <w:fldChar w:fldCharType="end"/>
            </w:r>
          </w:hyperlink>
        </w:p>
        <w:p w14:paraId="73CA4996" w14:textId="10714C3E" w:rsidR="00667303" w:rsidRDefault="00D331B3">
          <w:pPr>
            <w:pStyle w:val="31"/>
            <w:rPr>
              <w:rFonts w:asciiTheme="minorHAnsi" w:eastAsiaTheme="minorEastAsia" w:hAnsiTheme="minorHAnsi"/>
              <w:noProof/>
              <w:sz w:val="21"/>
            </w:rPr>
          </w:pPr>
          <w:hyperlink w:anchor="_Toc468636734" w:history="1">
            <w:r w:rsidR="00667303" w:rsidRPr="004E2CEB">
              <w:rPr>
                <w:rStyle w:val="ad"/>
                <w:noProof/>
              </w:rPr>
              <w:t xml:space="preserve">4.2.1 </w:t>
            </w:r>
            <w:r w:rsidR="00667303" w:rsidRPr="004E2CEB">
              <w:rPr>
                <w:rStyle w:val="ad"/>
                <w:noProof/>
              </w:rPr>
              <w:t>脑电采集设备</w:t>
            </w:r>
            <w:r w:rsidR="00667303">
              <w:rPr>
                <w:noProof/>
                <w:webHidden/>
              </w:rPr>
              <w:tab/>
            </w:r>
            <w:r w:rsidR="00667303">
              <w:rPr>
                <w:noProof/>
                <w:webHidden/>
              </w:rPr>
              <w:fldChar w:fldCharType="begin"/>
            </w:r>
            <w:r w:rsidR="00667303">
              <w:rPr>
                <w:noProof/>
                <w:webHidden/>
              </w:rPr>
              <w:instrText xml:space="preserve"> PAGEREF _Toc468636734 \h </w:instrText>
            </w:r>
            <w:r w:rsidR="00667303">
              <w:rPr>
                <w:noProof/>
                <w:webHidden/>
              </w:rPr>
            </w:r>
            <w:r w:rsidR="00667303">
              <w:rPr>
                <w:noProof/>
                <w:webHidden/>
              </w:rPr>
              <w:fldChar w:fldCharType="separate"/>
            </w:r>
            <w:r w:rsidR="00667303">
              <w:rPr>
                <w:noProof/>
                <w:webHidden/>
              </w:rPr>
              <w:t>32</w:t>
            </w:r>
            <w:r w:rsidR="00667303">
              <w:rPr>
                <w:noProof/>
                <w:webHidden/>
              </w:rPr>
              <w:fldChar w:fldCharType="end"/>
            </w:r>
          </w:hyperlink>
        </w:p>
        <w:p w14:paraId="32760517" w14:textId="7A14AFC3" w:rsidR="00667303" w:rsidRDefault="00D331B3">
          <w:pPr>
            <w:pStyle w:val="31"/>
            <w:rPr>
              <w:rFonts w:asciiTheme="minorHAnsi" w:eastAsiaTheme="minorEastAsia" w:hAnsiTheme="minorHAnsi"/>
              <w:noProof/>
              <w:sz w:val="21"/>
            </w:rPr>
          </w:pPr>
          <w:hyperlink w:anchor="_Toc468636735" w:history="1">
            <w:r w:rsidR="00667303" w:rsidRPr="004E2CEB">
              <w:rPr>
                <w:rStyle w:val="ad"/>
                <w:noProof/>
              </w:rPr>
              <w:t>4.2.2 VR</w:t>
            </w:r>
            <w:r w:rsidR="00667303" w:rsidRPr="004E2CEB">
              <w:rPr>
                <w:rStyle w:val="ad"/>
                <w:noProof/>
              </w:rPr>
              <w:t>情绪刺激设备</w:t>
            </w:r>
            <w:r w:rsidR="00667303">
              <w:rPr>
                <w:noProof/>
                <w:webHidden/>
              </w:rPr>
              <w:tab/>
            </w:r>
            <w:r w:rsidR="00667303">
              <w:rPr>
                <w:noProof/>
                <w:webHidden/>
              </w:rPr>
              <w:fldChar w:fldCharType="begin"/>
            </w:r>
            <w:r w:rsidR="00667303">
              <w:rPr>
                <w:noProof/>
                <w:webHidden/>
              </w:rPr>
              <w:instrText xml:space="preserve"> PAGEREF _Toc468636735 \h </w:instrText>
            </w:r>
            <w:r w:rsidR="00667303">
              <w:rPr>
                <w:noProof/>
                <w:webHidden/>
              </w:rPr>
            </w:r>
            <w:r w:rsidR="00667303">
              <w:rPr>
                <w:noProof/>
                <w:webHidden/>
              </w:rPr>
              <w:fldChar w:fldCharType="separate"/>
            </w:r>
            <w:r w:rsidR="00667303">
              <w:rPr>
                <w:noProof/>
                <w:webHidden/>
              </w:rPr>
              <w:t>33</w:t>
            </w:r>
            <w:r w:rsidR="00667303">
              <w:rPr>
                <w:noProof/>
                <w:webHidden/>
              </w:rPr>
              <w:fldChar w:fldCharType="end"/>
            </w:r>
          </w:hyperlink>
        </w:p>
        <w:p w14:paraId="74AE1819" w14:textId="4F9FDE03" w:rsidR="00667303" w:rsidRDefault="00D331B3">
          <w:pPr>
            <w:pStyle w:val="31"/>
            <w:rPr>
              <w:rFonts w:asciiTheme="minorHAnsi" w:eastAsiaTheme="minorEastAsia" w:hAnsiTheme="minorHAnsi"/>
              <w:noProof/>
              <w:sz w:val="21"/>
            </w:rPr>
          </w:pPr>
          <w:hyperlink w:anchor="_Toc468636736" w:history="1">
            <w:r w:rsidR="00667303" w:rsidRPr="004E2CEB">
              <w:rPr>
                <w:rStyle w:val="ad"/>
                <w:noProof/>
              </w:rPr>
              <w:t xml:space="preserve">4.2.3 </w:t>
            </w:r>
            <w:r w:rsidR="00667303" w:rsidRPr="004E2CEB">
              <w:rPr>
                <w:rStyle w:val="ad"/>
                <w:noProof/>
              </w:rPr>
              <w:t>信号同步设计</w:t>
            </w:r>
            <w:r w:rsidR="00667303">
              <w:rPr>
                <w:noProof/>
                <w:webHidden/>
              </w:rPr>
              <w:tab/>
            </w:r>
            <w:r w:rsidR="00667303">
              <w:rPr>
                <w:noProof/>
                <w:webHidden/>
              </w:rPr>
              <w:fldChar w:fldCharType="begin"/>
            </w:r>
            <w:r w:rsidR="00667303">
              <w:rPr>
                <w:noProof/>
                <w:webHidden/>
              </w:rPr>
              <w:instrText xml:space="preserve"> PAGEREF _Toc468636736 \h </w:instrText>
            </w:r>
            <w:r w:rsidR="00667303">
              <w:rPr>
                <w:noProof/>
                <w:webHidden/>
              </w:rPr>
            </w:r>
            <w:r w:rsidR="00667303">
              <w:rPr>
                <w:noProof/>
                <w:webHidden/>
              </w:rPr>
              <w:fldChar w:fldCharType="separate"/>
            </w:r>
            <w:r w:rsidR="00667303">
              <w:rPr>
                <w:noProof/>
                <w:webHidden/>
              </w:rPr>
              <w:t>34</w:t>
            </w:r>
            <w:r w:rsidR="00667303">
              <w:rPr>
                <w:noProof/>
                <w:webHidden/>
              </w:rPr>
              <w:fldChar w:fldCharType="end"/>
            </w:r>
          </w:hyperlink>
        </w:p>
        <w:p w14:paraId="55DF61A1" w14:textId="2260ADCC"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37" w:history="1">
            <w:r w:rsidR="00667303" w:rsidRPr="004E2CEB">
              <w:rPr>
                <w:rStyle w:val="ad"/>
                <w:noProof/>
              </w:rPr>
              <w:t xml:space="preserve">4.3 </w:t>
            </w:r>
            <w:r w:rsidR="00667303" w:rsidRPr="004E2CEB">
              <w:rPr>
                <w:rStyle w:val="ad"/>
                <w:noProof/>
              </w:rPr>
              <w:t>虚拟现实软件设计</w:t>
            </w:r>
            <w:r w:rsidR="00667303">
              <w:rPr>
                <w:noProof/>
                <w:webHidden/>
              </w:rPr>
              <w:tab/>
            </w:r>
            <w:r w:rsidR="00667303">
              <w:rPr>
                <w:noProof/>
                <w:webHidden/>
              </w:rPr>
              <w:fldChar w:fldCharType="begin"/>
            </w:r>
            <w:r w:rsidR="00667303">
              <w:rPr>
                <w:noProof/>
                <w:webHidden/>
              </w:rPr>
              <w:instrText xml:space="preserve"> PAGEREF _Toc468636737 \h </w:instrText>
            </w:r>
            <w:r w:rsidR="00667303">
              <w:rPr>
                <w:noProof/>
                <w:webHidden/>
              </w:rPr>
            </w:r>
            <w:r w:rsidR="00667303">
              <w:rPr>
                <w:noProof/>
                <w:webHidden/>
              </w:rPr>
              <w:fldChar w:fldCharType="separate"/>
            </w:r>
            <w:r w:rsidR="00667303">
              <w:rPr>
                <w:noProof/>
                <w:webHidden/>
              </w:rPr>
              <w:t>36</w:t>
            </w:r>
            <w:r w:rsidR="00667303">
              <w:rPr>
                <w:noProof/>
                <w:webHidden/>
              </w:rPr>
              <w:fldChar w:fldCharType="end"/>
            </w:r>
          </w:hyperlink>
        </w:p>
        <w:p w14:paraId="75B142B7" w14:textId="5350C9FE"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38" w:history="1">
            <w:r w:rsidR="00667303" w:rsidRPr="004E2CEB">
              <w:rPr>
                <w:rStyle w:val="ad"/>
                <w:noProof/>
              </w:rPr>
              <w:t xml:space="preserve">4.4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_Toc468636738 \h </w:instrText>
            </w:r>
            <w:r w:rsidR="00667303">
              <w:rPr>
                <w:noProof/>
                <w:webHidden/>
              </w:rPr>
            </w:r>
            <w:r w:rsidR="00667303">
              <w:rPr>
                <w:noProof/>
                <w:webHidden/>
              </w:rPr>
              <w:fldChar w:fldCharType="separate"/>
            </w:r>
            <w:r w:rsidR="00667303">
              <w:rPr>
                <w:noProof/>
                <w:webHidden/>
              </w:rPr>
              <w:t>37</w:t>
            </w:r>
            <w:r w:rsidR="00667303">
              <w:rPr>
                <w:noProof/>
                <w:webHidden/>
              </w:rPr>
              <w:fldChar w:fldCharType="end"/>
            </w:r>
          </w:hyperlink>
        </w:p>
        <w:p w14:paraId="2C594F88" w14:textId="1F3C3260" w:rsidR="00667303" w:rsidRDefault="00D331B3">
          <w:pPr>
            <w:pStyle w:val="11"/>
            <w:rPr>
              <w:rFonts w:asciiTheme="minorHAnsi" w:eastAsiaTheme="minorEastAsia" w:hAnsiTheme="minorHAnsi"/>
              <w:noProof/>
              <w:sz w:val="21"/>
            </w:rPr>
          </w:pPr>
          <w:hyperlink w:anchor="_Toc468636739" w:history="1">
            <w:r w:rsidR="00667303" w:rsidRPr="004E2CEB">
              <w:rPr>
                <w:rStyle w:val="ad"/>
                <w:noProof/>
              </w:rPr>
              <w:t>第五章</w:t>
            </w:r>
            <w:r w:rsidR="00667303" w:rsidRPr="004E2CEB">
              <w:rPr>
                <w:rStyle w:val="ad"/>
                <w:noProof/>
              </w:rPr>
              <w:t xml:space="preserve"> </w:t>
            </w:r>
            <w:r w:rsidR="00667303" w:rsidRPr="004E2CEB">
              <w:rPr>
                <w:rStyle w:val="ad"/>
                <w:noProof/>
              </w:rPr>
              <w:t>情绪识别算法设计</w:t>
            </w:r>
            <w:r w:rsidR="00667303">
              <w:rPr>
                <w:noProof/>
                <w:webHidden/>
              </w:rPr>
              <w:tab/>
            </w:r>
            <w:r w:rsidR="00667303">
              <w:rPr>
                <w:noProof/>
                <w:webHidden/>
              </w:rPr>
              <w:fldChar w:fldCharType="begin"/>
            </w:r>
            <w:r w:rsidR="00667303">
              <w:rPr>
                <w:noProof/>
                <w:webHidden/>
              </w:rPr>
              <w:instrText xml:space="preserve"> PAGEREF _Toc468636739 \h </w:instrText>
            </w:r>
            <w:r w:rsidR="00667303">
              <w:rPr>
                <w:noProof/>
                <w:webHidden/>
              </w:rPr>
            </w:r>
            <w:r w:rsidR="00667303">
              <w:rPr>
                <w:noProof/>
                <w:webHidden/>
              </w:rPr>
              <w:fldChar w:fldCharType="separate"/>
            </w:r>
            <w:r w:rsidR="00667303">
              <w:rPr>
                <w:noProof/>
                <w:webHidden/>
              </w:rPr>
              <w:t>39</w:t>
            </w:r>
            <w:r w:rsidR="00667303">
              <w:rPr>
                <w:noProof/>
                <w:webHidden/>
              </w:rPr>
              <w:fldChar w:fldCharType="end"/>
            </w:r>
          </w:hyperlink>
        </w:p>
        <w:p w14:paraId="794CE15B" w14:textId="3443B4EF"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40" w:history="1">
            <w:r w:rsidR="00667303" w:rsidRPr="004E2CEB">
              <w:rPr>
                <w:rStyle w:val="ad"/>
                <w:noProof/>
              </w:rPr>
              <w:t xml:space="preserve">5.1 </w:t>
            </w:r>
            <w:r w:rsidR="00667303" w:rsidRPr="004E2CEB">
              <w:rPr>
                <w:rStyle w:val="ad"/>
                <w:noProof/>
              </w:rPr>
              <w:t>情绪识别研究</w:t>
            </w:r>
            <w:r w:rsidR="00667303">
              <w:rPr>
                <w:noProof/>
                <w:webHidden/>
              </w:rPr>
              <w:tab/>
            </w:r>
            <w:r w:rsidR="00667303">
              <w:rPr>
                <w:noProof/>
                <w:webHidden/>
              </w:rPr>
              <w:fldChar w:fldCharType="begin"/>
            </w:r>
            <w:r w:rsidR="00667303">
              <w:rPr>
                <w:noProof/>
                <w:webHidden/>
              </w:rPr>
              <w:instrText xml:space="preserve"> PAGEREF _Toc468636740 \h </w:instrText>
            </w:r>
            <w:r w:rsidR="00667303">
              <w:rPr>
                <w:noProof/>
                <w:webHidden/>
              </w:rPr>
            </w:r>
            <w:r w:rsidR="00667303">
              <w:rPr>
                <w:noProof/>
                <w:webHidden/>
              </w:rPr>
              <w:fldChar w:fldCharType="separate"/>
            </w:r>
            <w:r w:rsidR="00667303">
              <w:rPr>
                <w:noProof/>
                <w:webHidden/>
              </w:rPr>
              <w:t>39</w:t>
            </w:r>
            <w:r w:rsidR="00667303">
              <w:rPr>
                <w:noProof/>
                <w:webHidden/>
              </w:rPr>
              <w:fldChar w:fldCharType="end"/>
            </w:r>
          </w:hyperlink>
        </w:p>
        <w:p w14:paraId="156E4ECE" w14:textId="007A23A4" w:rsidR="00667303" w:rsidRDefault="00D331B3">
          <w:pPr>
            <w:pStyle w:val="31"/>
            <w:rPr>
              <w:rFonts w:asciiTheme="minorHAnsi" w:eastAsiaTheme="minorEastAsia" w:hAnsiTheme="minorHAnsi"/>
              <w:noProof/>
              <w:sz w:val="21"/>
            </w:rPr>
          </w:pPr>
          <w:hyperlink w:anchor="_Toc468636741" w:history="1">
            <w:r w:rsidR="00667303" w:rsidRPr="004E2CEB">
              <w:rPr>
                <w:rStyle w:val="ad"/>
                <w:noProof/>
              </w:rPr>
              <w:t xml:space="preserve">5.1.1 </w:t>
            </w:r>
            <w:r w:rsidR="00667303" w:rsidRPr="004E2CEB">
              <w:rPr>
                <w:rStyle w:val="ad"/>
                <w:noProof/>
              </w:rPr>
              <w:t>数据预处理</w:t>
            </w:r>
            <w:r w:rsidR="00667303">
              <w:rPr>
                <w:noProof/>
                <w:webHidden/>
              </w:rPr>
              <w:tab/>
            </w:r>
            <w:r w:rsidR="00667303">
              <w:rPr>
                <w:noProof/>
                <w:webHidden/>
              </w:rPr>
              <w:fldChar w:fldCharType="begin"/>
            </w:r>
            <w:r w:rsidR="00667303">
              <w:rPr>
                <w:noProof/>
                <w:webHidden/>
              </w:rPr>
              <w:instrText xml:space="preserve"> PAGEREF _Toc468636741 \h </w:instrText>
            </w:r>
            <w:r w:rsidR="00667303">
              <w:rPr>
                <w:noProof/>
                <w:webHidden/>
              </w:rPr>
            </w:r>
            <w:r w:rsidR="00667303">
              <w:rPr>
                <w:noProof/>
                <w:webHidden/>
              </w:rPr>
              <w:fldChar w:fldCharType="separate"/>
            </w:r>
            <w:r w:rsidR="00667303">
              <w:rPr>
                <w:noProof/>
                <w:webHidden/>
              </w:rPr>
              <w:t>39</w:t>
            </w:r>
            <w:r w:rsidR="00667303">
              <w:rPr>
                <w:noProof/>
                <w:webHidden/>
              </w:rPr>
              <w:fldChar w:fldCharType="end"/>
            </w:r>
          </w:hyperlink>
        </w:p>
        <w:p w14:paraId="43D1FA4B" w14:textId="22D07F41" w:rsidR="00667303" w:rsidRDefault="00D331B3">
          <w:pPr>
            <w:pStyle w:val="31"/>
            <w:rPr>
              <w:rFonts w:asciiTheme="minorHAnsi" w:eastAsiaTheme="minorEastAsia" w:hAnsiTheme="minorHAnsi"/>
              <w:noProof/>
              <w:sz w:val="21"/>
            </w:rPr>
          </w:pPr>
          <w:hyperlink w:anchor="_Toc468636742" w:history="1">
            <w:r w:rsidR="00667303" w:rsidRPr="004E2CEB">
              <w:rPr>
                <w:rStyle w:val="ad"/>
                <w:noProof/>
              </w:rPr>
              <w:t xml:space="preserve">5.1.2 </w:t>
            </w:r>
            <w:r w:rsidR="00667303" w:rsidRPr="004E2CEB">
              <w:rPr>
                <w:rStyle w:val="ad"/>
                <w:noProof/>
              </w:rPr>
              <w:t>特征提取</w:t>
            </w:r>
            <w:r w:rsidR="00667303">
              <w:rPr>
                <w:noProof/>
                <w:webHidden/>
              </w:rPr>
              <w:tab/>
            </w:r>
            <w:r w:rsidR="00667303">
              <w:rPr>
                <w:noProof/>
                <w:webHidden/>
              </w:rPr>
              <w:fldChar w:fldCharType="begin"/>
            </w:r>
            <w:r w:rsidR="00667303">
              <w:rPr>
                <w:noProof/>
                <w:webHidden/>
              </w:rPr>
              <w:instrText xml:space="preserve"> PAGEREF _Toc468636742 \h </w:instrText>
            </w:r>
            <w:r w:rsidR="00667303">
              <w:rPr>
                <w:noProof/>
                <w:webHidden/>
              </w:rPr>
            </w:r>
            <w:r w:rsidR="00667303">
              <w:rPr>
                <w:noProof/>
                <w:webHidden/>
              </w:rPr>
              <w:fldChar w:fldCharType="separate"/>
            </w:r>
            <w:r w:rsidR="00667303">
              <w:rPr>
                <w:noProof/>
                <w:webHidden/>
              </w:rPr>
              <w:t>41</w:t>
            </w:r>
            <w:r w:rsidR="00667303">
              <w:rPr>
                <w:noProof/>
                <w:webHidden/>
              </w:rPr>
              <w:fldChar w:fldCharType="end"/>
            </w:r>
          </w:hyperlink>
        </w:p>
        <w:p w14:paraId="697BF7B2" w14:textId="6E064E17" w:rsidR="00667303" w:rsidRDefault="00D331B3">
          <w:pPr>
            <w:pStyle w:val="31"/>
            <w:rPr>
              <w:rFonts w:asciiTheme="minorHAnsi" w:eastAsiaTheme="minorEastAsia" w:hAnsiTheme="minorHAnsi"/>
              <w:noProof/>
              <w:sz w:val="21"/>
            </w:rPr>
          </w:pPr>
          <w:hyperlink w:anchor="_Toc468636743" w:history="1">
            <w:r w:rsidR="00667303" w:rsidRPr="004E2CEB">
              <w:rPr>
                <w:rStyle w:val="ad"/>
                <w:noProof/>
              </w:rPr>
              <w:t xml:space="preserve">5.1.3 </w:t>
            </w:r>
            <w:r w:rsidR="00667303" w:rsidRPr="004E2CEB">
              <w:rPr>
                <w:rStyle w:val="ad"/>
                <w:noProof/>
              </w:rPr>
              <w:t>特征选择与降维</w:t>
            </w:r>
            <w:r w:rsidR="00667303">
              <w:rPr>
                <w:noProof/>
                <w:webHidden/>
              </w:rPr>
              <w:tab/>
            </w:r>
            <w:r w:rsidR="00667303">
              <w:rPr>
                <w:noProof/>
                <w:webHidden/>
              </w:rPr>
              <w:fldChar w:fldCharType="begin"/>
            </w:r>
            <w:r w:rsidR="00667303">
              <w:rPr>
                <w:noProof/>
                <w:webHidden/>
              </w:rPr>
              <w:instrText xml:space="preserve"> PAGEREF _Toc468636743 \h </w:instrText>
            </w:r>
            <w:r w:rsidR="00667303">
              <w:rPr>
                <w:noProof/>
                <w:webHidden/>
              </w:rPr>
            </w:r>
            <w:r w:rsidR="00667303">
              <w:rPr>
                <w:noProof/>
                <w:webHidden/>
              </w:rPr>
              <w:fldChar w:fldCharType="separate"/>
            </w:r>
            <w:r w:rsidR="00667303">
              <w:rPr>
                <w:noProof/>
                <w:webHidden/>
              </w:rPr>
              <w:t>48</w:t>
            </w:r>
            <w:r w:rsidR="00667303">
              <w:rPr>
                <w:noProof/>
                <w:webHidden/>
              </w:rPr>
              <w:fldChar w:fldCharType="end"/>
            </w:r>
          </w:hyperlink>
        </w:p>
        <w:p w14:paraId="53DA4972" w14:textId="2085830A" w:rsidR="00667303" w:rsidRDefault="00D331B3">
          <w:pPr>
            <w:pStyle w:val="31"/>
            <w:rPr>
              <w:rFonts w:asciiTheme="minorHAnsi" w:eastAsiaTheme="minorEastAsia" w:hAnsiTheme="minorHAnsi"/>
              <w:noProof/>
              <w:sz w:val="21"/>
            </w:rPr>
          </w:pPr>
          <w:hyperlink w:anchor="_Toc468636744" w:history="1">
            <w:r w:rsidR="00667303" w:rsidRPr="004E2CEB">
              <w:rPr>
                <w:rStyle w:val="ad"/>
                <w:noProof/>
              </w:rPr>
              <w:t xml:space="preserve">5.1.4 </w:t>
            </w:r>
            <w:r w:rsidR="00667303" w:rsidRPr="004E2CEB">
              <w:rPr>
                <w:rStyle w:val="ad"/>
                <w:noProof/>
              </w:rPr>
              <w:t>情绪识别算法</w:t>
            </w:r>
            <w:r w:rsidR="00667303">
              <w:rPr>
                <w:noProof/>
                <w:webHidden/>
              </w:rPr>
              <w:tab/>
            </w:r>
            <w:r w:rsidR="00667303">
              <w:rPr>
                <w:noProof/>
                <w:webHidden/>
              </w:rPr>
              <w:fldChar w:fldCharType="begin"/>
            </w:r>
            <w:r w:rsidR="00667303">
              <w:rPr>
                <w:noProof/>
                <w:webHidden/>
              </w:rPr>
              <w:instrText xml:space="preserve"> PAGEREF _Toc468636744 \h </w:instrText>
            </w:r>
            <w:r w:rsidR="00667303">
              <w:rPr>
                <w:noProof/>
                <w:webHidden/>
              </w:rPr>
            </w:r>
            <w:r w:rsidR="00667303">
              <w:rPr>
                <w:noProof/>
                <w:webHidden/>
              </w:rPr>
              <w:fldChar w:fldCharType="separate"/>
            </w:r>
            <w:r w:rsidR="00667303">
              <w:rPr>
                <w:noProof/>
                <w:webHidden/>
              </w:rPr>
              <w:t>51</w:t>
            </w:r>
            <w:r w:rsidR="00667303">
              <w:rPr>
                <w:noProof/>
                <w:webHidden/>
              </w:rPr>
              <w:fldChar w:fldCharType="end"/>
            </w:r>
          </w:hyperlink>
        </w:p>
        <w:p w14:paraId="784075D3" w14:textId="46BD1DA7"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45" w:history="1">
            <w:r w:rsidR="00667303" w:rsidRPr="004E2CEB">
              <w:rPr>
                <w:rStyle w:val="ad"/>
                <w:noProof/>
              </w:rPr>
              <w:t xml:space="preserve">5.2 </w:t>
            </w:r>
            <w:r w:rsidR="00667303" w:rsidRPr="004E2CEB">
              <w:rPr>
                <w:rStyle w:val="ad"/>
                <w:noProof/>
              </w:rPr>
              <w:t>情绪识别分析</w:t>
            </w:r>
            <w:r w:rsidR="00667303">
              <w:rPr>
                <w:noProof/>
                <w:webHidden/>
              </w:rPr>
              <w:tab/>
            </w:r>
            <w:r w:rsidR="00667303">
              <w:rPr>
                <w:noProof/>
                <w:webHidden/>
              </w:rPr>
              <w:fldChar w:fldCharType="begin"/>
            </w:r>
            <w:r w:rsidR="00667303">
              <w:rPr>
                <w:noProof/>
                <w:webHidden/>
              </w:rPr>
              <w:instrText xml:space="preserve"> PAGEREF _Toc468636745 \h </w:instrText>
            </w:r>
            <w:r w:rsidR="00667303">
              <w:rPr>
                <w:noProof/>
                <w:webHidden/>
              </w:rPr>
            </w:r>
            <w:r w:rsidR="00667303">
              <w:rPr>
                <w:noProof/>
                <w:webHidden/>
              </w:rPr>
              <w:fldChar w:fldCharType="separate"/>
            </w:r>
            <w:r w:rsidR="00667303">
              <w:rPr>
                <w:noProof/>
                <w:webHidden/>
              </w:rPr>
              <w:t>56</w:t>
            </w:r>
            <w:r w:rsidR="00667303">
              <w:rPr>
                <w:noProof/>
                <w:webHidden/>
              </w:rPr>
              <w:fldChar w:fldCharType="end"/>
            </w:r>
          </w:hyperlink>
        </w:p>
        <w:p w14:paraId="5BF51091" w14:textId="31F8DCD1" w:rsidR="00667303" w:rsidRDefault="00D331B3">
          <w:pPr>
            <w:pStyle w:val="31"/>
            <w:rPr>
              <w:rFonts w:asciiTheme="minorHAnsi" w:eastAsiaTheme="minorEastAsia" w:hAnsiTheme="minorHAnsi"/>
              <w:noProof/>
              <w:sz w:val="21"/>
            </w:rPr>
          </w:pPr>
          <w:hyperlink w:anchor="_Toc468636746" w:history="1">
            <w:r w:rsidR="00667303" w:rsidRPr="004E2CEB">
              <w:rPr>
                <w:rStyle w:val="ad"/>
                <w:noProof/>
              </w:rPr>
              <w:t xml:space="preserve">5.2.1 </w:t>
            </w:r>
            <w:r w:rsidR="00667303" w:rsidRPr="004E2CEB">
              <w:rPr>
                <w:rStyle w:val="ad"/>
                <w:noProof/>
              </w:rPr>
              <w:t>信号分解效果分析</w:t>
            </w:r>
            <w:r w:rsidR="00667303">
              <w:rPr>
                <w:noProof/>
                <w:webHidden/>
              </w:rPr>
              <w:tab/>
            </w:r>
            <w:r w:rsidR="00667303">
              <w:rPr>
                <w:noProof/>
                <w:webHidden/>
              </w:rPr>
              <w:fldChar w:fldCharType="begin"/>
            </w:r>
            <w:r w:rsidR="00667303">
              <w:rPr>
                <w:noProof/>
                <w:webHidden/>
              </w:rPr>
              <w:instrText xml:space="preserve"> PAGEREF _Toc468636746 \h </w:instrText>
            </w:r>
            <w:r w:rsidR="00667303">
              <w:rPr>
                <w:noProof/>
                <w:webHidden/>
              </w:rPr>
            </w:r>
            <w:r w:rsidR="00667303">
              <w:rPr>
                <w:noProof/>
                <w:webHidden/>
              </w:rPr>
              <w:fldChar w:fldCharType="separate"/>
            </w:r>
            <w:r w:rsidR="00667303">
              <w:rPr>
                <w:noProof/>
                <w:webHidden/>
              </w:rPr>
              <w:t>57</w:t>
            </w:r>
            <w:r w:rsidR="00667303">
              <w:rPr>
                <w:noProof/>
                <w:webHidden/>
              </w:rPr>
              <w:fldChar w:fldCharType="end"/>
            </w:r>
          </w:hyperlink>
        </w:p>
        <w:p w14:paraId="638980B0" w14:textId="17AA58A3" w:rsidR="00667303" w:rsidRDefault="00D331B3">
          <w:pPr>
            <w:pStyle w:val="31"/>
            <w:rPr>
              <w:rFonts w:asciiTheme="minorHAnsi" w:eastAsiaTheme="minorEastAsia" w:hAnsiTheme="minorHAnsi"/>
              <w:noProof/>
              <w:sz w:val="21"/>
            </w:rPr>
          </w:pPr>
          <w:hyperlink w:anchor="_Toc468636747" w:history="1">
            <w:r w:rsidR="00667303" w:rsidRPr="004E2CEB">
              <w:rPr>
                <w:rStyle w:val="ad"/>
                <w:noProof/>
              </w:rPr>
              <w:t xml:space="preserve">5.2.2 </w:t>
            </w:r>
            <w:r w:rsidR="00667303" w:rsidRPr="004E2CEB">
              <w:rPr>
                <w:rStyle w:val="ad"/>
                <w:noProof/>
              </w:rPr>
              <w:t>特征选择效果分析</w:t>
            </w:r>
            <w:r w:rsidR="00667303">
              <w:rPr>
                <w:noProof/>
                <w:webHidden/>
              </w:rPr>
              <w:tab/>
            </w:r>
            <w:r w:rsidR="00667303">
              <w:rPr>
                <w:noProof/>
                <w:webHidden/>
              </w:rPr>
              <w:fldChar w:fldCharType="begin"/>
            </w:r>
            <w:r w:rsidR="00667303">
              <w:rPr>
                <w:noProof/>
                <w:webHidden/>
              </w:rPr>
              <w:instrText xml:space="preserve"> PAGEREF _Toc468636747 \h </w:instrText>
            </w:r>
            <w:r w:rsidR="00667303">
              <w:rPr>
                <w:noProof/>
                <w:webHidden/>
              </w:rPr>
            </w:r>
            <w:r w:rsidR="00667303">
              <w:rPr>
                <w:noProof/>
                <w:webHidden/>
              </w:rPr>
              <w:fldChar w:fldCharType="separate"/>
            </w:r>
            <w:r w:rsidR="00667303">
              <w:rPr>
                <w:noProof/>
                <w:webHidden/>
              </w:rPr>
              <w:t>57</w:t>
            </w:r>
            <w:r w:rsidR="00667303">
              <w:rPr>
                <w:noProof/>
                <w:webHidden/>
              </w:rPr>
              <w:fldChar w:fldCharType="end"/>
            </w:r>
          </w:hyperlink>
        </w:p>
        <w:p w14:paraId="2D1ABD00" w14:textId="69BD8E79" w:rsidR="00667303" w:rsidRDefault="00D331B3">
          <w:pPr>
            <w:pStyle w:val="31"/>
            <w:rPr>
              <w:rFonts w:asciiTheme="minorHAnsi" w:eastAsiaTheme="minorEastAsia" w:hAnsiTheme="minorHAnsi"/>
              <w:noProof/>
              <w:sz w:val="21"/>
            </w:rPr>
          </w:pPr>
          <w:hyperlink w:anchor="_Toc468636748" w:history="1">
            <w:r w:rsidR="00667303" w:rsidRPr="004E2CEB">
              <w:rPr>
                <w:rStyle w:val="ad"/>
                <w:noProof/>
              </w:rPr>
              <w:t xml:space="preserve">5.2.3 </w:t>
            </w:r>
            <w:r w:rsidR="00667303" w:rsidRPr="004E2CEB">
              <w:rPr>
                <w:rStyle w:val="ad"/>
                <w:noProof/>
              </w:rPr>
              <w:t>模型融合效果分析</w:t>
            </w:r>
            <w:r w:rsidR="00667303">
              <w:rPr>
                <w:noProof/>
                <w:webHidden/>
              </w:rPr>
              <w:tab/>
            </w:r>
            <w:r w:rsidR="00667303">
              <w:rPr>
                <w:noProof/>
                <w:webHidden/>
              </w:rPr>
              <w:fldChar w:fldCharType="begin"/>
            </w:r>
            <w:r w:rsidR="00667303">
              <w:rPr>
                <w:noProof/>
                <w:webHidden/>
              </w:rPr>
              <w:instrText xml:space="preserve"> PAGEREF _Toc468636748 \h </w:instrText>
            </w:r>
            <w:r w:rsidR="00667303">
              <w:rPr>
                <w:noProof/>
                <w:webHidden/>
              </w:rPr>
            </w:r>
            <w:r w:rsidR="00667303">
              <w:rPr>
                <w:noProof/>
                <w:webHidden/>
              </w:rPr>
              <w:fldChar w:fldCharType="separate"/>
            </w:r>
            <w:r w:rsidR="00667303">
              <w:rPr>
                <w:noProof/>
                <w:webHidden/>
              </w:rPr>
              <w:t>58</w:t>
            </w:r>
            <w:r w:rsidR="00667303">
              <w:rPr>
                <w:noProof/>
                <w:webHidden/>
              </w:rPr>
              <w:fldChar w:fldCharType="end"/>
            </w:r>
          </w:hyperlink>
        </w:p>
        <w:p w14:paraId="75D17367" w14:textId="3A747B77"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49" w:history="1">
            <w:r w:rsidR="00667303" w:rsidRPr="004E2CEB">
              <w:rPr>
                <w:rStyle w:val="ad"/>
                <w:noProof/>
              </w:rPr>
              <w:t xml:space="preserve">5.3 </w:t>
            </w:r>
            <w:r w:rsidR="00667303" w:rsidRPr="004E2CEB">
              <w:rPr>
                <w:rStyle w:val="ad"/>
                <w:noProof/>
              </w:rPr>
              <w:t>识别软件整体效果</w:t>
            </w:r>
            <w:r w:rsidR="00667303">
              <w:rPr>
                <w:noProof/>
                <w:webHidden/>
              </w:rPr>
              <w:tab/>
            </w:r>
            <w:r w:rsidR="00667303">
              <w:rPr>
                <w:noProof/>
                <w:webHidden/>
              </w:rPr>
              <w:fldChar w:fldCharType="begin"/>
            </w:r>
            <w:r w:rsidR="00667303">
              <w:rPr>
                <w:noProof/>
                <w:webHidden/>
              </w:rPr>
              <w:instrText xml:space="preserve"> PAGEREF _Toc468636749 \h </w:instrText>
            </w:r>
            <w:r w:rsidR="00667303">
              <w:rPr>
                <w:noProof/>
                <w:webHidden/>
              </w:rPr>
            </w:r>
            <w:r w:rsidR="00667303">
              <w:rPr>
                <w:noProof/>
                <w:webHidden/>
              </w:rPr>
              <w:fldChar w:fldCharType="separate"/>
            </w:r>
            <w:r w:rsidR="00667303">
              <w:rPr>
                <w:noProof/>
                <w:webHidden/>
              </w:rPr>
              <w:t>59</w:t>
            </w:r>
            <w:r w:rsidR="00667303">
              <w:rPr>
                <w:noProof/>
                <w:webHidden/>
              </w:rPr>
              <w:fldChar w:fldCharType="end"/>
            </w:r>
          </w:hyperlink>
        </w:p>
        <w:p w14:paraId="7F451E6A" w14:textId="102DE37E"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50" w:history="1">
            <w:r w:rsidR="00667303" w:rsidRPr="004E2CEB">
              <w:rPr>
                <w:rStyle w:val="ad"/>
                <w:noProof/>
              </w:rPr>
              <w:t xml:space="preserve">5.4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_Toc468636750 \h </w:instrText>
            </w:r>
            <w:r w:rsidR="00667303">
              <w:rPr>
                <w:noProof/>
                <w:webHidden/>
              </w:rPr>
            </w:r>
            <w:r w:rsidR="00667303">
              <w:rPr>
                <w:noProof/>
                <w:webHidden/>
              </w:rPr>
              <w:fldChar w:fldCharType="separate"/>
            </w:r>
            <w:r w:rsidR="00667303">
              <w:rPr>
                <w:noProof/>
                <w:webHidden/>
              </w:rPr>
              <w:t>60</w:t>
            </w:r>
            <w:r w:rsidR="00667303">
              <w:rPr>
                <w:noProof/>
                <w:webHidden/>
              </w:rPr>
              <w:fldChar w:fldCharType="end"/>
            </w:r>
          </w:hyperlink>
        </w:p>
        <w:p w14:paraId="19ACCD35" w14:textId="4E1D2BDC" w:rsidR="00667303" w:rsidRDefault="00D331B3">
          <w:pPr>
            <w:pStyle w:val="11"/>
            <w:rPr>
              <w:rFonts w:asciiTheme="minorHAnsi" w:eastAsiaTheme="minorEastAsia" w:hAnsiTheme="minorHAnsi"/>
              <w:noProof/>
              <w:sz w:val="21"/>
            </w:rPr>
          </w:pPr>
          <w:hyperlink w:anchor="_Toc468636751" w:history="1">
            <w:r w:rsidR="00667303" w:rsidRPr="004E2CEB">
              <w:rPr>
                <w:rStyle w:val="ad"/>
                <w:noProof/>
              </w:rPr>
              <w:t>第六章</w:t>
            </w:r>
            <w:r w:rsidR="00667303" w:rsidRPr="004E2CEB">
              <w:rPr>
                <w:rStyle w:val="ad"/>
                <w:noProof/>
              </w:rPr>
              <w:t xml:space="preserve"> </w:t>
            </w:r>
            <w:r w:rsidR="00667303" w:rsidRPr="004E2CEB">
              <w:rPr>
                <w:rStyle w:val="ad"/>
                <w:noProof/>
              </w:rPr>
              <w:t>总结与展望</w:t>
            </w:r>
            <w:r w:rsidR="00667303">
              <w:rPr>
                <w:noProof/>
                <w:webHidden/>
              </w:rPr>
              <w:tab/>
            </w:r>
            <w:r w:rsidR="00667303">
              <w:rPr>
                <w:noProof/>
                <w:webHidden/>
              </w:rPr>
              <w:fldChar w:fldCharType="begin"/>
            </w:r>
            <w:r w:rsidR="00667303">
              <w:rPr>
                <w:noProof/>
                <w:webHidden/>
              </w:rPr>
              <w:instrText xml:space="preserve"> PAGEREF _Toc468636751 \h </w:instrText>
            </w:r>
            <w:r w:rsidR="00667303">
              <w:rPr>
                <w:noProof/>
                <w:webHidden/>
              </w:rPr>
            </w:r>
            <w:r w:rsidR="00667303">
              <w:rPr>
                <w:noProof/>
                <w:webHidden/>
              </w:rPr>
              <w:fldChar w:fldCharType="separate"/>
            </w:r>
            <w:r w:rsidR="00667303">
              <w:rPr>
                <w:noProof/>
                <w:webHidden/>
              </w:rPr>
              <w:t>61</w:t>
            </w:r>
            <w:r w:rsidR="00667303">
              <w:rPr>
                <w:noProof/>
                <w:webHidden/>
              </w:rPr>
              <w:fldChar w:fldCharType="end"/>
            </w:r>
          </w:hyperlink>
        </w:p>
        <w:p w14:paraId="1549381B" w14:textId="6B5F5C7F"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52" w:history="1">
            <w:r w:rsidR="00667303" w:rsidRPr="004E2CEB">
              <w:rPr>
                <w:rStyle w:val="ad"/>
                <w:noProof/>
              </w:rPr>
              <w:t xml:space="preserve">6.1 </w:t>
            </w:r>
            <w:r w:rsidR="00667303" w:rsidRPr="004E2CEB">
              <w:rPr>
                <w:rStyle w:val="ad"/>
                <w:noProof/>
              </w:rPr>
              <w:t>总结</w:t>
            </w:r>
            <w:r w:rsidR="00667303">
              <w:rPr>
                <w:noProof/>
                <w:webHidden/>
              </w:rPr>
              <w:tab/>
            </w:r>
            <w:r w:rsidR="00667303">
              <w:rPr>
                <w:noProof/>
                <w:webHidden/>
              </w:rPr>
              <w:fldChar w:fldCharType="begin"/>
            </w:r>
            <w:r w:rsidR="00667303">
              <w:rPr>
                <w:noProof/>
                <w:webHidden/>
              </w:rPr>
              <w:instrText xml:space="preserve"> PAGEREF _Toc468636752 \h </w:instrText>
            </w:r>
            <w:r w:rsidR="00667303">
              <w:rPr>
                <w:noProof/>
                <w:webHidden/>
              </w:rPr>
            </w:r>
            <w:r w:rsidR="00667303">
              <w:rPr>
                <w:noProof/>
                <w:webHidden/>
              </w:rPr>
              <w:fldChar w:fldCharType="separate"/>
            </w:r>
            <w:r w:rsidR="00667303">
              <w:rPr>
                <w:noProof/>
                <w:webHidden/>
              </w:rPr>
              <w:t>61</w:t>
            </w:r>
            <w:r w:rsidR="00667303">
              <w:rPr>
                <w:noProof/>
                <w:webHidden/>
              </w:rPr>
              <w:fldChar w:fldCharType="end"/>
            </w:r>
          </w:hyperlink>
        </w:p>
        <w:p w14:paraId="34FA3315" w14:textId="4686C062" w:rsidR="00667303" w:rsidRDefault="00D331B3" w:rsidP="005247C6">
          <w:pPr>
            <w:pStyle w:val="2"/>
            <w:numPr>
              <w:ilvl w:val="0"/>
              <w:numId w:val="0"/>
            </w:numPr>
            <w:ind w:left="900" w:hanging="420"/>
            <w:rPr>
              <w:rFonts w:asciiTheme="minorHAnsi" w:eastAsiaTheme="minorEastAsia" w:hAnsiTheme="minorHAnsi"/>
              <w:noProof/>
              <w:sz w:val="21"/>
            </w:rPr>
          </w:pPr>
          <w:hyperlink w:anchor="_Toc468636753" w:history="1">
            <w:r w:rsidR="00667303" w:rsidRPr="004E2CEB">
              <w:rPr>
                <w:rStyle w:val="ad"/>
                <w:noProof/>
              </w:rPr>
              <w:t xml:space="preserve">6.2 </w:t>
            </w:r>
            <w:r w:rsidR="00667303" w:rsidRPr="004E2CEB">
              <w:rPr>
                <w:rStyle w:val="ad"/>
                <w:noProof/>
              </w:rPr>
              <w:t>展望</w:t>
            </w:r>
            <w:r w:rsidR="00667303">
              <w:rPr>
                <w:noProof/>
                <w:webHidden/>
              </w:rPr>
              <w:tab/>
            </w:r>
            <w:r w:rsidR="00667303">
              <w:rPr>
                <w:noProof/>
                <w:webHidden/>
              </w:rPr>
              <w:fldChar w:fldCharType="begin"/>
            </w:r>
            <w:r w:rsidR="00667303">
              <w:rPr>
                <w:noProof/>
                <w:webHidden/>
              </w:rPr>
              <w:instrText xml:space="preserve"> PAGEREF _Toc468636753 \h </w:instrText>
            </w:r>
            <w:r w:rsidR="00667303">
              <w:rPr>
                <w:noProof/>
                <w:webHidden/>
              </w:rPr>
            </w:r>
            <w:r w:rsidR="00667303">
              <w:rPr>
                <w:noProof/>
                <w:webHidden/>
              </w:rPr>
              <w:fldChar w:fldCharType="separate"/>
            </w:r>
            <w:r w:rsidR="00667303">
              <w:rPr>
                <w:noProof/>
                <w:webHidden/>
              </w:rPr>
              <w:t>61</w:t>
            </w:r>
            <w:r w:rsidR="00667303">
              <w:rPr>
                <w:noProof/>
                <w:webHidden/>
              </w:rPr>
              <w:fldChar w:fldCharType="end"/>
            </w:r>
          </w:hyperlink>
        </w:p>
        <w:p w14:paraId="7D868D35" w14:textId="06C940D1" w:rsidR="00667303" w:rsidRDefault="00D331B3">
          <w:pPr>
            <w:pStyle w:val="11"/>
            <w:rPr>
              <w:rFonts w:asciiTheme="minorHAnsi" w:eastAsiaTheme="minorEastAsia" w:hAnsiTheme="minorHAnsi"/>
              <w:noProof/>
              <w:sz w:val="21"/>
            </w:rPr>
          </w:pPr>
          <w:hyperlink w:anchor="_Toc468636754" w:history="1">
            <w:r w:rsidR="00667303" w:rsidRPr="004E2CEB">
              <w:rPr>
                <w:rStyle w:val="ad"/>
                <w:noProof/>
              </w:rPr>
              <w:t>参考文献</w:t>
            </w:r>
            <w:r w:rsidR="00667303">
              <w:rPr>
                <w:noProof/>
                <w:webHidden/>
              </w:rPr>
              <w:tab/>
            </w:r>
            <w:r w:rsidR="00667303">
              <w:rPr>
                <w:noProof/>
                <w:webHidden/>
              </w:rPr>
              <w:fldChar w:fldCharType="begin"/>
            </w:r>
            <w:r w:rsidR="00667303">
              <w:rPr>
                <w:noProof/>
                <w:webHidden/>
              </w:rPr>
              <w:instrText xml:space="preserve"> PAGEREF _Toc468636754 \h </w:instrText>
            </w:r>
            <w:r w:rsidR="00667303">
              <w:rPr>
                <w:noProof/>
                <w:webHidden/>
              </w:rPr>
            </w:r>
            <w:r w:rsidR="00667303">
              <w:rPr>
                <w:noProof/>
                <w:webHidden/>
              </w:rPr>
              <w:fldChar w:fldCharType="separate"/>
            </w:r>
            <w:r w:rsidR="00667303">
              <w:rPr>
                <w:noProof/>
                <w:webHidden/>
              </w:rPr>
              <w:t>63</w:t>
            </w:r>
            <w:r w:rsidR="00667303">
              <w:rPr>
                <w:noProof/>
                <w:webHidden/>
              </w:rPr>
              <w:fldChar w:fldCharType="end"/>
            </w:r>
          </w:hyperlink>
        </w:p>
        <w:p w14:paraId="2DE42FA1" w14:textId="3AF5077A" w:rsidR="00667303" w:rsidRDefault="00D331B3">
          <w:pPr>
            <w:pStyle w:val="11"/>
            <w:rPr>
              <w:rFonts w:asciiTheme="minorHAnsi" w:eastAsiaTheme="minorEastAsia" w:hAnsiTheme="minorHAnsi"/>
              <w:noProof/>
              <w:sz w:val="21"/>
            </w:rPr>
          </w:pPr>
          <w:hyperlink w:anchor="_Toc468636755" w:history="1">
            <w:r w:rsidR="00667303" w:rsidRPr="004E2CEB">
              <w:rPr>
                <w:rStyle w:val="ad"/>
                <w:noProof/>
              </w:rPr>
              <w:t>攻读硕士学位期间取得的研究成果</w:t>
            </w:r>
            <w:r w:rsidR="00667303">
              <w:rPr>
                <w:noProof/>
                <w:webHidden/>
              </w:rPr>
              <w:tab/>
            </w:r>
            <w:r w:rsidR="00667303">
              <w:rPr>
                <w:noProof/>
                <w:webHidden/>
              </w:rPr>
              <w:fldChar w:fldCharType="begin"/>
            </w:r>
            <w:r w:rsidR="00667303">
              <w:rPr>
                <w:noProof/>
                <w:webHidden/>
              </w:rPr>
              <w:instrText xml:space="preserve"> PAGEREF _Toc468636755 \h </w:instrText>
            </w:r>
            <w:r w:rsidR="00667303">
              <w:rPr>
                <w:noProof/>
                <w:webHidden/>
              </w:rPr>
            </w:r>
            <w:r w:rsidR="00667303">
              <w:rPr>
                <w:noProof/>
                <w:webHidden/>
              </w:rPr>
              <w:fldChar w:fldCharType="separate"/>
            </w:r>
            <w:r w:rsidR="00667303">
              <w:rPr>
                <w:noProof/>
                <w:webHidden/>
              </w:rPr>
              <w:t>68</w:t>
            </w:r>
            <w:r w:rsidR="00667303">
              <w:rPr>
                <w:noProof/>
                <w:webHidden/>
              </w:rPr>
              <w:fldChar w:fldCharType="end"/>
            </w:r>
          </w:hyperlink>
        </w:p>
        <w:p w14:paraId="2603F341" w14:textId="2D8D293B" w:rsidR="00667303" w:rsidRDefault="00D331B3">
          <w:pPr>
            <w:pStyle w:val="11"/>
            <w:rPr>
              <w:rFonts w:asciiTheme="minorHAnsi" w:eastAsiaTheme="minorEastAsia" w:hAnsiTheme="minorHAnsi"/>
              <w:noProof/>
              <w:sz w:val="21"/>
            </w:rPr>
          </w:pPr>
          <w:hyperlink w:anchor="_Toc468636756" w:history="1">
            <w:r w:rsidR="00667303" w:rsidRPr="004E2CEB">
              <w:rPr>
                <w:rStyle w:val="ad"/>
                <w:noProof/>
                <w:shd w:val="clear" w:color="auto" w:fill="FFFFFF"/>
              </w:rPr>
              <w:t>致谢</w:t>
            </w:r>
            <w:r w:rsidR="00667303">
              <w:rPr>
                <w:noProof/>
                <w:webHidden/>
              </w:rPr>
              <w:tab/>
            </w:r>
            <w:r w:rsidR="00667303">
              <w:rPr>
                <w:noProof/>
                <w:webHidden/>
              </w:rPr>
              <w:fldChar w:fldCharType="begin"/>
            </w:r>
            <w:r w:rsidR="00667303">
              <w:rPr>
                <w:noProof/>
                <w:webHidden/>
              </w:rPr>
              <w:instrText xml:space="preserve"> PAGEREF _Toc468636756 \h </w:instrText>
            </w:r>
            <w:r w:rsidR="00667303">
              <w:rPr>
                <w:noProof/>
                <w:webHidden/>
              </w:rPr>
            </w:r>
            <w:r w:rsidR="00667303">
              <w:rPr>
                <w:noProof/>
                <w:webHidden/>
              </w:rPr>
              <w:fldChar w:fldCharType="separate"/>
            </w:r>
            <w:r w:rsidR="00667303">
              <w:rPr>
                <w:noProof/>
                <w:webHidden/>
              </w:rPr>
              <w:t>69</w:t>
            </w:r>
            <w:r w:rsidR="00667303">
              <w:rPr>
                <w:noProof/>
                <w:webHidden/>
              </w:rPr>
              <w:fldChar w:fldCharType="end"/>
            </w:r>
          </w:hyperlink>
        </w:p>
        <w:p w14:paraId="512523AA" w14:textId="33F86C6A"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bookmarkEnd w:id="0"/>
    <w:bookmarkEnd w:id="1"/>
    <w:p w14:paraId="1E430A24" w14:textId="165D2AB2" w:rsidR="00C86296" w:rsidRPr="00390280" w:rsidRDefault="00390280" w:rsidP="00C86296">
      <w:pPr>
        <w:widowControl/>
        <w:spacing w:line="240" w:lineRule="auto"/>
        <w:jc w:val="left"/>
        <w:rPr>
          <w:rFonts w:cs="Times New Roman"/>
        </w:rPr>
      </w:pPr>
      <w:r>
        <w:rPr>
          <w:rFonts w:cs="Times New Roman"/>
        </w:rPr>
        <w:br w:type="page"/>
      </w:r>
    </w:p>
    <w:p w14:paraId="0E491BCE" w14:textId="598B7C62" w:rsidR="008E54D4" w:rsidRPr="00F360F0" w:rsidRDefault="00C61F87" w:rsidP="00F360F0">
      <w:pPr>
        <w:pStyle w:val="1"/>
      </w:pPr>
      <w:bookmarkStart w:id="32" w:name="_Toc468621866"/>
      <w:bookmarkStart w:id="33" w:name="_Toc468636325"/>
      <w:bookmarkStart w:id="34" w:name="_Toc468636702"/>
      <w:r w:rsidRPr="00F360F0">
        <w:lastRenderedPageBreak/>
        <w:t xml:space="preserve">第一章 </w:t>
      </w:r>
      <w:r w:rsidR="008E54D4" w:rsidRPr="00F360F0">
        <w:t>绪论</w:t>
      </w:r>
      <w:bookmarkEnd w:id="32"/>
      <w:bookmarkEnd w:id="33"/>
      <w:bookmarkEnd w:id="34"/>
    </w:p>
    <w:p w14:paraId="25BC6C8E" w14:textId="7F66637C" w:rsidR="008E54D4" w:rsidRPr="00F47DD7" w:rsidRDefault="00BA73E8" w:rsidP="00F360F0">
      <w:pPr>
        <w:pStyle w:val="20"/>
      </w:pPr>
      <w:bookmarkStart w:id="35" w:name="_Toc468621867"/>
      <w:bookmarkStart w:id="36" w:name="_Toc468636326"/>
      <w:bookmarkStart w:id="37" w:name="_Toc468636703"/>
      <w:r w:rsidRPr="00F47DD7">
        <w:t>1.1</w:t>
      </w:r>
      <w:r w:rsidR="00661D87">
        <w:t xml:space="preserve"> </w:t>
      </w:r>
      <w:r w:rsidR="008E54D4" w:rsidRPr="00F47DD7">
        <w:t>研究背景</w:t>
      </w:r>
      <w:bookmarkEnd w:id="35"/>
      <w:bookmarkEnd w:id="36"/>
      <w:bookmarkEnd w:id="37"/>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F360F0">
      <w:pPr>
        <w:pStyle w:val="20"/>
      </w:pPr>
      <w:bookmarkStart w:id="38" w:name="_Toc468621868"/>
      <w:bookmarkStart w:id="39" w:name="_Toc468636327"/>
      <w:bookmarkStart w:id="40" w:name="_Toc468636704"/>
      <w:r w:rsidRPr="00F360F0">
        <w:t>1.2</w:t>
      </w:r>
      <w:r w:rsidR="00661D87" w:rsidRPr="00F360F0">
        <w:t xml:space="preserve"> </w:t>
      </w:r>
      <w:r w:rsidR="008E54D4" w:rsidRPr="00F360F0">
        <w:t>研究现状</w:t>
      </w:r>
      <w:bookmarkEnd w:id="38"/>
      <w:bookmarkEnd w:id="39"/>
      <w:bookmarkEnd w:id="40"/>
    </w:p>
    <w:p w14:paraId="3040A1DE" w14:textId="3430425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074036">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187615">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35D01E39"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187615">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6AC595E1"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87615">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580E16D2"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187615">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05A425A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187615">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62A72198" w:rsidR="00343375" w:rsidRDefault="00FD6BEC" w:rsidP="00A42EA5">
      <w:pPr>
        <w:ind w:firstLine="420"/>
        <w:rPr>
          <w:rFonts w:cs="Times New Roman"/>
        </w:rPr>
      </w:pPr>
      <w:r>
        <w:rPr>
          <w:rFonts w:cs="Times New Roman" w:hint="eastAsia"/>
        </w:rPr>
        <w:t>上海交通大学</w:t>
      </w:r>
      <w:bookmarkStart w:id="41" w:name="OLE_LINK20"/>
      <w:r>
        <w:rPr>
          <w:rFonts w:cs="Times New Roman" w:hint="eastAsia"/>
        </w:rPr>
        <w:t>吕宝粮</w:t>
      </w:r>
      <w:bookmarkEnd w:id="41"/>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187615">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187615">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42" w:name="OLE_LINK27"/>
      <w:r>
        <w:rPr>
          <w:rFonts w:cs="Times New Roman" w:hint="eastAsia"/>
        </w:rPr>
        <w:t>在</w:t>
      </w:r>
      <w:r w:rsidR="00A862DB">
        <w:rPr>
          <w:rFonts w:cs="Times New Roman" w:hint="eastAsia"/>
        </w:rPr>
        <w:t>情绪研究的过程中</w:t>
      </w:r>
      <w:bookmarkEnd w:id="42"/>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66A367CF" w:rsidR="006E5374" w:rsidRDefault="006E5374" w:rsidP="002F409F">
      <w:pPr>
        <w:ind w:firstLine="420"/>
        <w:rPr>
          <w:rFonts w:cs="Times New Roman"/>
        </w:rPr>
      </w:pPr>
      <w:r>
        <w:rPr>
          <w:rFonts w:cs="Times New Roman" w:hint="eastAsia"/>
        </w:rPr>
        <w:t>台湾大学的</w:t>
      </w:r>
      <w:bookmarkStart w:id="43" w:name="OLE_LINK45"/>
      <w:r>
        <w:rPr>
          <w:rFonts w:cs="Times New Roman" w:hint="eastAsia"/>
        </w:rPr>
        <w:t>Lin</w:t>
      </w:r>
      <w:r>
        <w:rPr>
          <w:rFonts w:cs="Times New Roman" w:hint="eastAsia"/>
        </w:rPr>
        <w:t>等人利用奥斯卡影片的原声音乐片段作为刺激素材</w:t>
      </w:r>
      <w:bookmarkEnd w:id="43"/>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187615">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548CFE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187615">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0ADB9998"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187615">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04540286"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187615">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3AF0432A"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187615">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6C038F3F"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187615">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F20F216"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187615">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187615">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F360F0">
      <w:pPr>
        <w:pStyle w:val="20"/>
      </w:pPr>
      <w:bookmarkStart w:id="44" w:name="_Toc468621869"/>
      <w:bookmarkStart w:id="45" w:name="_Toc468636328"/>
      <w:bookmarkStart w:id="46" w:name="_Toc468636705"/>
      <w:r w:rsidRPr="00F47DD7">
        <w:t>1.3</w:t>
      </w:r>
      <w:r w:rsidR="00661D87">
        <w:t xml:space="preserve"> </w:t>
      </w:r>
      <w:r w:rsidR="008E54D4" w:rsidRPr="00F47DD7">
        <w:t>研究目的与意义</w:t>
      </w:r>
      <w:bookmarkEnd w:id="44"/>
      <w:bookmarkEnd w:id="45"/>
      <w:bookmarkEnd w:id="46"/>
    </w:p>
    <w:p w14:paraId="3FBC33F9" w14:textId="73C68763" w:rsidR="00BA73E8" w:rsidRPr="00F360F0" w:rsidRDefault="00962F10" w:rsidP="00F360F0">
      <w:pPr>
        <w:pStyle w:val="3"/>
      </w:pPr>
      <w:bookmarkStart w:id="47" w:name="_Toc468621870"/>
      <w:bookmarkStart w:id="48" w:name="_Toc468636329"/>
      <w:bookmarkStart w:id="49" w:name="_Toc468636706"/>
      <w:r w:rsidRPr="00F360F0">
        <w:t>1.3.1 脑电检测设备</w:t>
      </w:r>
      <w:r w:rsidR="000C2B0D">
        <w:t>对</w:t>
      </w:r>
      <w:r w:rsidR="000C2B0D">
        <w:rPr>
          <w:rFonts w:hint="eastAsia"/>
        </w:rPr>
        <w:t>情绪</w:t>
      </w:r>
      <w:r w:rsidR="0087280A" w:rsidRPr="00F360F0">
        <w:t>研究的意义</w:t>
      </w:r>
      <w:bookmarkEnd w:id="47"/>
      <w:bookmarkEnd w:id="48"/>
      <w:bookmarkEnd w:id="49"/>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F360F0">
      <w:pPr>
        <w:pStyle w:val="3"/>
      </w:pPr>
      <w:bookmarkStart w:id="50" w:name="_Toc468621871"/>
      <w:bookmarkStart w:id="51" w:name="_Toc468636330"/>
      <w:bookmarkStart w:id="52" w:name="_Toc468636707"/>
      <w:r w:rsidRPr="00F47DD7">
        <w:lastRenderedPageBreak/>
        <w:t>1.3.2 脑电检测设备对心理</w:t>
      </w:r>
      <w:r w:rsidR="0083002C" w:rsidRPr="00F47DD7">
        <w:t>问题</w:t>
      </w:r>
      <w:r w:rsidRPr="00F47DD7">
        <w:t>治疗的意义</w:t>
      </w:r>
      <w:bookmarkEnd w:id="50"/>
      <w:bookmarkEnd w:id="51"/>
      <w:bookmarkEnd w:id="52"/>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F360F0">
      <w:pPr>
        <w:pStyle w:val="3"/>
      </w:pPr>
      <w:bookmarkStart w:id="53" w:name="_Toc468621872"/>
      <w:bookmarkStart w:id="54" w:name="_Toc468636331"/>
      <w:bookmarkStart w:id="55" w:name="_Toc468636708"/>
      <w:r w:rsidRPr="00F47DD7">
        <w:t xml:space="preserve">1.3.3 </w:t>
      </w:r>
      <w:r w:rsidR="00AD724D">
        <w:rPr>
          <w:rFonts w:hint="eastAsia"/>
        </w:rPr>
        <w:t>结合VR的</w:t>
      </w:r>
      <w:r w:rsidRPr="00F47DD7">
        <w:t>情绪识别的商业价值</w:t>
      </w:r>
      <w:bookmarkEnd w:id="53"/>
      <w:bookmarkEnd w:id="54"/>
      <w:bookmarkEnd w:id="55"/>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2D7FEC85" w:rsidR="008E54D4" w:rsidRPr="00F47DD7" w:rsidRDefault="00BA73E8" w:rsidP="00F360F0">
      <w:pPr>
        <w:pStyle w:val="20"/>
      </w:pPr>
      <w:bookmarkStart w:id="56" w:name="_Toc468621873"/>
      <w:bookmarkStart w:id="57" w:name="_Toc468636332"/>
      <w:bookmarkStart w:id="58" w:name="_Toc468636709"/>
      <w:r w:rsidRPr="00F47DD7">
        <w:t>1.4</w:t>
      </w:r>
      <w:r w:rsidR="00661D87">
        <w:t xml:space="preserve"> </w:t>
      </w:r>
      <w:r w:rsidR="008E54D4" w:rsidRPr="00F47DD7">
        <w:t>课题来源与研究内容</w:t>
      </w:r>
      <w:bookmarkEnd w:id="56"/>
      <w:bookmarkEnd w:id="57"/>
      <w:bookmarkEnd w:id="58"/>
    </w:p>
    <w:p w14:paraId="3B0C85C8" w14:textId="550AD30D" w:rsidR="00BA73E8" w:rsidRPr="00F47DD7" w:rsidRDefault="00B2409D" w:rsidP="00BA73E8">
      <w:pPr>
        <w:rPr>
          <w:rFonts w:cs="Times New Roman"/>
        </w:rPr>
      </w:pPr>
      <w:r w:rsidRPr="00F47DD7">
        <w:rPr>
          <w:rFonts w:cs="Times New Roman"/>
        </w:rPr>
        <w:tab/>
      </w:r>
      <w:commentRangeStart w:id="59"/>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w:t>
      </w:r>
      <w:bookmarkStart w:id="60" w:name="OLE_LINK44"/>
      <w:r w:rsidR="0012029F" w:rsidRPr="00F47DD7">
        <w:rPr>
          <w:rFonts w:cs="Times New Roman"/>
        </w:rPr>
        <w:t>基于虚拟现实的脑功能监护设备及其在抑郁症辅助治疗中的应用</w:t>
      </w:r>
      <w:bookmarkEnd w:id="60"/>
      <w:r w:rsidR="0012029F" w:rsidRPr="00F47DD7">
        <w:rPr>
          <w:rFonts w:cs="Times New Roman"/>
        </w:rPr>
        <w:t>》，</w:t>
      </w:r>
      <w:commentRangeEnd w:id="59"/>
      <w:r w:rsidR="00AD59E9">
        <w:rPr>
          <w:rStyle w:val="af8"/>
        </w:rPr>
        <w:commentReference w:id="59"/>
      </w:r>
      <w:r w:rsidR="0012029F" w:rsidRPr="00F47DD7">
        <w:rPr>
          <w:rFonts w:cs="Times New Roman"/>
        </w:rPr>
        <w:t>本文设计的基于</w:t>
      </w:r>
      <w:r w:rsidR="0012029F" w:rsidRPr="00F47DD7">
        <w:rPr>
          <w:rFonts w:cs="Times New Roman"/>
        </w:rPr>
        <w:t>VR</w:t>
      </w:r>
      <w:r w:rsidR="00552D31">
        <w:rPr>
          <w:rFonts w:cs="Times New Roman"/>
        </w:rPr>
        <w:t>的脑电采集系</w:t>
      </w:r>
      <w:r w:rsidR="00552D31">
        <w:rPr>
          <w:rFonts w:cs="Times New Roman"/>
        </w:rPr>
        <w:lastRenderedPageBreak/>
        <w:t>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F360F0">
      <w:pPr>
        <w:pStyle w:val="1"/>
      </w:pPr>
      <w:bookmarkStart w:id="61" w:name="_Toc468621874"/>
      <w:bookmarkStart w:id="62" w:name="_Toc468636333"/>
      <w:bookmarkStart w:id="63" w:name="_Toc468636710"/>
      <w:r w:rsidRPr="00F47DD7">
        <w:lastRenderedPageBreak/>
        <w:t xml:space="preserve">第二章 </w:t>
      </w:r>
      <w:r w:rsidR="005C2314" w:rsidRPr="00F47DD7">
        <w:t>相关研究</w:t>
      </w:r>
      <w:bookmarkEnd w:id="61"/>
      <w:bookmarkEnd w:id="62"/>
      <w:bookmarkEnd w:id="63"/>
    </w:p>
    <w:p w14:paraId="3B2B9A5D" w14:textId="67463F24" w:rsidR="00952785" w:rsidRPr="00F47DD7" w:rsidRDefault="00B93082" w:rsidP="00F360F0">
      <w:pPr>
        <w:pStyle w:val="20"/>
      </w:pPr>
      <w:bookmarkStart w:id="64" w:name="_Toc468621875"/>
      <w:bookmarkStart w:id="65" w:name="_Toc468636334"/>
      <w:bookmarkStart w:id="66" w:name="_Toc468636711"/>
      <w:r w:rsidRPr="00F47DD7">
        <w:t xml:space="preserve">2.1 </w:t>
      </w:r>
      <w:commentRangeStart w:id="67"/>
      <w:r w:rsidRPr="00F47DD7">
        <w:t>VR技术简介</w:t>
      </w:r>
      <w:bookmarkEnd w:id="64"/>
      <w:bookmarkEnd w:id="65"/>
      <w:bookmarkEnd w:id="66"/>
      <w:commentRangeEnd w:id="67"/>
      <w:r w:rsidR="00AD59E9">
        <w:rPr>
          <w:rStyle w:val="af8"/>
          <w:rFonts w:ascii="Times New Roman" w:eastAsia="宋体" w:hAnsi="Times New Roman" w:cstheme="minorBidi"/>
          <w:b w:val="0"/>
        </w:rPr>
        <w:commentReference w:id="67"/>
      </w:r>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w:t>
      </w:r>
      <w:r w:rsidR="006B3E8D">
        <w:rPr>
          <w:rFonts w:cs="Times New Roman"/>
        </w:rPr>
        <w:lastRenderedPageBreak/>
        <w:t>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3A7728FD" w:rsidR="004A22C0" w:rsidRPr="00F47DD7" w:rsidRDefault="004A22C0" w:rsidP="00F360F0">
      <w:pPr>
        <w:pStyle w:val="20"/>
      </w:pPr>
      <w:bookmarkStart w:id="68" w:name="_Toc468621876"/>
      <w:bookmarkStart w:id="69" w:name="_Toc468636335"/>
      <w:bookmarkStart w:id="70" w:name="_Toc468636712"/>
      <w:r w:rsidRPr="00F47DD7">
        <w:t>2.2</w:t>
      </w:r>
      <w:r w:rsidR="00661D87">
        <w:t xml:space="preserve"> </w:t>
      </w:r>
      <w:r w:rsidRPr="00F47DD7">
        <w:t>情绪相关研究</w:t>
      </w:r>
      <w:bookmarkEnd w:id="68"/>
      <w:bookmarkEnd w:id="69"/>
      <w:bookmarkEnd w:id="70"/>
    </w:p>
    <w:p w14:paraId="04B33759" w14:textId="40E96213" w:rsidR="004A22C0" w:rsidRPr="00F47DD7" w:rsidRDefault="004A22C0" w:rsidP="00F360F0">
      <w:pPr>
        <w:pStyle w:val="3"/>
      </w:pPr>
      <w:bookmarkStart w:id="71" w:name="_Toc468621877"/>
      <w:bookmarkStart w:id="72" w:name="_Toc468636336"/>
      <w:bookmarkStart w:id="73" w:name="_Toc468636713"/>
      <w:r w:rsidRPr="00F47DD7">
        <w:t>2.2.1 情绪的产生</w:t>
      </w:r>
      <w:bookmarkEnd w:id="71"/>
      <w:bookmarkEnd w:id="72"/>
      <w:bookmarkEnd w:id="73"/>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59C559AB"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C93D9E">
        <w:rPr>
          <w:rFonts w:cs="Times New Roman"/>
          <w:b/>
          <w:bCs/>
          <w:vertAlign w:val="superscript"/>
        </w:rPr>
        <w:fldChar w:fldCharType="begin"/>
      </w:r>
      <w:r w:rsidR="00C93D9E">
        <w:rPr>
          <w:rFonts w:cs="Times New Roman"/>
          <w:b/>
          <w:bCs/>
          <w:vertAlign w:val="superscript"/>
        </w:rPr>
        <w:instrText xml:space="preserve"> </w:instrText>
      </w:r>
      <w:r w:rsidR="00C93D9E">
        <w:rPr>
          <w:rFonts w:cs="Times New Roman" w:hint="eastAsia"/>
          <w:b/>
          <w:bCs/>
          <w:vertAlign w:val="superscript"/>
        </w:rPr>
        <w:instrText>REF _Ref468635474 \r \h</w:instrText>
      </w:r>
      <w:r w:rsidR="00C93D9E">
        <w:rPr>
          <w:rFonts w:cs="Times New Roman"/>
          <w:b/>
          <w:bCs/>
          <w:vertAlign w:val="superscript"/>
        </w:rPr>
        <w:instrText xml:space="preserve"> </w:instrText>
      </w:r>
      <w:r w:rsidR="00C93D9E">
        <w:rPr>
          <w:rFonts w:cs="Times New Roman"/>
          <w:b/>
          <w:bCs/>
          <w:vertAlign w:val="superscript"/>
        </w:rPr>
      </w:r>
      <w:r w:rsidR="00C93D9E">
        <w:rPr>
          <w:rFonts w:cs="Times New Roman"/>
          <w:b/>
          <w:bCs/>
          <w:vertAlign w:val="superscript"/>
        </w:rPr>
        <w:fldChar w:fldCharType="separate"/>
      </w:r>
      <w:r w:rsidR="00C93D9E">
        <w:rPr>
          <w:rFonts w:cs="Times New Roman"/>
          <w:b/>
          <w:bCs/>
          <w:vertAlign w:val="superscript"/>
        </w:rPr>
        <w:t>[17]</w:t>
      </w:r>
      <w:r w:rsidR="00C93D9E">
        <w:rPr>
          <w:rFonts w:cs="Times New Roman"/>
          <w:b/>
          <w:bCs/>
          <w:vertAlign w:val="superscript"/>
        </w:rPr>
        <w:fldChar w:fldCharType="end"/>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w:t>
      </w:r>
      <w:r w:rsidRPr="00F47DD7">
        <w:rPr>
          <w:rFonts w:cs="Times New Roman"/>
        </w:rPr>
        <w:lastRenderedPageBreak/>
        <w:t>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74" w:name="OLE_LINK25"/>
      <w:bookmarkStart w:id="75" w:name="OLE_LINK26"/>
      <w:r w:rsidRPr="00F47DD7">
        <w:rPr>
          <w:rFonts w:cs="Times New Roman"/>
        </w:rPr>
        <w:t>James-Lange</w:t>
      </w:r>
      <w:r w:rsidRPr="00F47DD7">
        <w:rPr>
          <w:rFonts w:cs="Times New Roman"/>
        </w:rPr>
        <w:t>情绪外周学说</w:t>
      </w:r>
      <w:bookmarkEnd w:id="74"/>
      <w:bookmarkEnd w:id="75"/>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187615">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02C7C250" w14:textId="6C094F9F"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w:t>
      </w:r>
      <w:commentRangeStart w:id="76"/>
      <w:r w:rsidRPr="00F47DD7">
        <w:rPr>
          <w:rFonts w:cs="Times New Roman"/>
        </w:rPr>
        <w:t>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FA6EFD" w:rsidRPr="00FA6EFD">
        <w:rPr>
          <w:rFonts w:cs="Times New Roman"/>
          <w:vertAlign w:val="superscript"/>
        </w:rPr>
        <w:fldChar w:fldCharType="end"/>
      </w:r>
      <w:commentRangeEnd w:id="76"/>
      <w:r w:rsidR="00AD59E9">
        <w:rPr>
          <w:rStyle w:val="af8"/>
        </w:rPr>
        <w:commentReference w:id="76"/>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35C6EA9E" w:rsidR="004A22C0" w:rsidRDefault="006872CD" w:rsidP="009F42DE">
      <w:pPr>
        <w:jc w:val="center"/>
        <w:rPr>
          <w:ins w:id="77" w:author="VR_team" w:date="2016-12-05T15:23:00Z"/>
          <w:rFonts w:cs="Times New Roman"/>
        </w:rPr>
      </w:pPr>
      <w:r>
        <w:rPr>
          <w:noProof/>
        </w:rPr>
        <w:lastRenderedPageBreak/>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890" cy="3410470"/>
                    </a:xfrm>
                    <a:prstGeom prst="rect">
                      <a:avLst/>
                    </a:prstGeom>
                  </pic:spPr>
                </pic:pic>
              </a:graphicData>
            </a:graphic>
          </wp:inline>
        </w:drawing>
      </w:r>
    </w:p>
    <w:p w14:paraId="2B2388CA" w14:textId="7018845B" w:rsidR="005A0F24" w:rsidRDefault="005A0F24" w:rsidP="009F42DE">
      <w:pPr>
        <w:jc w:val="center"/>
        <w:rPr>
          <w:ins w:id="78" w:author="VR_team" w:date="2016-12-05T15:23:00Z"/>
          <w:rFonts w:cs="Times New Roman"/>
        </w:rPr>
      </w:pPr>
    </w:p>
    <w:tbl>
      <w:tblPr>
        <w:tblStyle w:val="af5"/>
        <w:tblW w:w="0" w:type="auto"/>
        <w:tblInd w:w="3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8"/>
      </w:tblGrid>
      <w:tr w:rsidR="005A0F24" w14:paraId="7A51A47C" w14:textId="77777777" w:rsidTr="00583958">
        <w:trPr>
          <w:ins w:id="79" w:author="VR_team" w:date="2016-12-05T15:23:00Z"/>
        </w:trPr>
        <w:tc>
          <w:tcPr>
            <w:tcW w:w="5528" w:type="dxa"/>
          </w:tcPr>
          <w:p w14:paraId="64465C59" w14:textId="676C5983" w:rsidR="005A0F24" w:rsidRDefault="005A0F24" w:rsidP="009F42DE">
            <w:pPr>
              <w:jc w:val="center"/>
              <w:rPr>
                <w:ins w:id="80" w:author="VR_team" w:date="2016-12-05T15:23:00Z"/>
                <w:rFonts w:cs="Times New Roman"/>
              </w:rPr>
            </w:pPr>
            <w:ins w:id="81" w:author="VR_team" w:date="2016-12-05T15:23:00Z">
              <w:r>
                <w:rPr>
                  <w:noProof/>
                </w:rPr>
                <w:drawing>
                  <wp:inline distT="0" distB="0" distL="0" distR="0" wp14:anchorId="42B2F31F" wp14:editId="6625C1C1">
                    <wp:extent cx="2713589" cy="2812265"/>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5729" cy="2824846"/>
                            </a:xfrm>
                            <a:prstGeom prst="rect">
                              <a:avLst/>
                            </a:prstGeom>
                          </pic:spPr>
                        </pic:pic>
                      </a:graphicData>
                    </a:graphic>
                  </wp:inline>
                </w:drawing>
              </w:r>
            </w:ins>
          </w:p>
        </w:tc>
      </w:tr>
      <w:tr w:rsidR="005A0F24" w14:paraId="5190915C" w14:textId="77777777" w:rsidTr="00583958">
        <w:trPr>
          <w:ins w:id="82" w:author="VR_team" w:date="2016-12-05T15:23:00Z"/>
        </w:trPr>
        <w:tc>
          <w:tcPr>
            <w:tcW w:w="5528" w:type="dxa"/>
          </w:tcPr>
          <w:p w14:paraId="7A64F067" w14:textId="77777777" w:rsidR="005A0F24" w:rsidRPr="005A0F24" w:rsidRDefault="005A0F24" w:rsidP="005A0F24">
            <w:pPr>
              <w:jc w:val="left"/>
              <w:rPr>
                <w:rFonts w:cs="Times New Roman"/>
              </w:rPr>
            </w:pPr>
            <w:r w:rsidRPr="005A0F24">
              <w:rPr>
                <w:rFonts w:cs="Times New Roman" w:hint="eastAsia"/>
              </w:rPr>
              <w:t>A:</w:t>
            </w:r>
            <w:r w:rsidRPr="005A0F24">
              <w:rPr>
                <w:rFonts w:cs="Times New Roman" w:hint="eastAsia"/>
              </w:rPr>
              <w:t>眶额回皮层（绿色）和腹中前额叶皮层（红色）</w:t>
            </w:r>
          </w:p>
          <w:p w14:paraId="0D678F4A" w14:textId="77777777" w:rsidR="005A0F24" w:rsidRPr="005A0F24" w:rsidRDefault="005A0F24" w:rsidP="005A0F24">
            <w:pPr>
              <w:jc w:val="left"/>
              <w:rPr>
                <w:rFonts w:cs="Times New Roman"/>
              </w:rPr>
            </w:pPr>
            <w:r w:rsidRPr="005A0F24">
              <w:rPr>
                <w:rFonts w:cs="Times New Roman" w:hint="eastAsia"/>
              </w:rPr>
              <w:t>B:</w:t>
            </w:r>
            <w:r w:rsidRPr="005A0F24">
              <w:rPr>
                <w:rFonts w:cs="Times New Roman" w:hint="eastAsia"/>
              </w:rPr>
              <w:t>背外侧前额也皮层（蓝色）</w:t>
            </w:r>
          </w:p>
          <w:p w14:paraId="58F0C4B3" w14:textId="77777777" w:rsidR="005A0F24" w:rsidRPr="005A0F24" w:rsidRDefault="005A0F24" w:rsidP="005A0F24">
            <w:pPr>
              <w:jc w:val="left"/>
              <w:rPr>
                <w:rFonts w:cs="Times New Roman"/>
              </w:rPr>
            </w:pPr>
            <w:r w:rsidRPr="005A0F24">
              <w:rPr>
                <w:rFonts w:cs="Times New Roman" w:hint="eastAsia"/>
              </w:rPr>
              <w:t>C:</w:t>
            </w:r>
            <w:r w:rsidRPr="005A0F24">
              <w:rPr>
                <w:rFonts w:cs="Times New Roman" w:hint="eastAsia"/>
              </w:rPr>
              <w:t>海马（紫色）和杏仁核（橘色）</w:t>
            </w:r>
          </w:p>
          <w:p w14:paraId="2920274E" w14:textId="27B6F76C" w:rsidR="005A0F24" w:rsidRPr="005A0F24" w:rsidRDefault="005A0F24" w:rsidP="005A0F24">
            <w:pPr>
              <w:jc w:val="left"/>
              <w:rPr>
                <w:ins w:id="83" w:author="VR_team" w:date="2016-12-05T15:23:00Z"/>
                <w:rFonts w:cs="Times New Roman"/>
              </w:rPr>
            </w:pPr>
            <w:r w:rsidRPr="005A0F24">
              <w:rPr>
                <w:rFonts w:cs="Times New Roman" w:hint="eastAsia"/>
              </w:rPr>
              <w:t>D:</w:t>
            </w:r>
            <w:r w:rsidRPr="005A0F24">
              <w:rPr>
                <w:rFonts w:cs="Times New Roman" w:hint="eastAsia"/>
              </w:rPr>
              <w:t>前扣带回皮层（黄色）</w:t>
            </w:r>
          </w:p>
        </w:tc>
      </w:tr>
    </w:tbl>
    <w:p w14:paraId="45E3859E" w14:textId="77777777" w:rsidR="005A0F24" w:rsidRPr="00F47DD7" w:rsidRDefault="005A0F24" w:rsidP="00583958">
      <w:pPr>
        <w:rPr>
          <w:rFonts w:cs="Times New Roman"/>
        </w:rPr>
      </w:pPr>
    </w:p>
    <w:p w14:paraId="06B4C601" w14:textId="5593C72F" w:rsidR="00155550" w:rsidRPr="002A5E95" w:rsidRDefault="00155550" w:rsidP="009F42DE">
      <w:pPr>
        <w:jc w:val="center"/>
        <w:rPr>
          <w:rFonts w:cs="Times New Roman"/>
          <w:sz w:val="21"/>
          <w:szCs w:val="21"/>
        </w:rPr>
      </w:pPr>
      <w:commentRangeStart w:id="84"/>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commentRangeEnd w:id="84"/>
      <w:r w:rsidR="00AD59E9">
        <w:rPr>
          <w:rStyle w:val="af8"/>
        </w:rPr>
        <w:commentReference w:id="84"/>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w:t>
      </w:r>
      <w:r>
        <w:rPr>
          <w:rFonts w:cs="Times New Roman" w:hint="eastAsia"/>
        </w:rPr>
        <w:lastRenderedPageBreak/>
        <w:t>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F360F0">
      <w:pPr>
        <w:pStyle w:val="3"/>
      </w:pPr>
      <w:bookmarkStart w:id="85" w:name="_Toc468621878"/>
      <w:bookmarkStart w:id="86" w:name="_Toc468636337"/>
      <w:bookmarkStart w:id="87" w:name="_Toc468636714"/>
      <w:r w:rsidRPr="00F47DD7">
        <w:t>2.2.2</w:t>
      </w:r>
      <w:r w:rsidR="004A22C0" w:rsidRPr="00F47DD7">
        <w:t xml:space="preserve"> </w:t>
      </w:r>
      <w:r w:rsidR="00390881" w:rsidRPr="00F47DD7">
        <w:t>情绪的分类</w:t>
      </w:r>
      <w:bookmarkEnd w:id="85"/>
      <w:bookmarkEnd w:id="86"/>
      <w:bookmarkEnd w:id="8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05CE1E8"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lastRenderedPageBreak/>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63496F0F"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187615">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F360F0">
      <w:pPr>
        <w:pStyle w:val="3"/>
      </w:pPr>
      <w:bookmarkStart w:id="88" w:name="_Toc468621879"/>
      <w:bookmarkStart w:id="89" w:name="_Toc468636338"/>
      <w:bookmarkStart w:id="90" w:name="_Toc468636715"/>
      <w:r w:rsidRPr="00F47DD7">
        <w:t>2.2.3</w:t>
      </w:r>
      <w:r w:rsidR="004A22C0" w:rsidRPr="00F47DD7">
        <w:t xml:space="preserve"> 情绪的诱发</w:t>
      </w:r>
      <w:bookmarkEnd w:id="88"/>
      <w:bookmarkEnd w:id="89"/>
      <w:bookmarkEnd w:id="90"/>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lastRenderedPageBreak/>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2ABF9ABA"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187615">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w:t>
      </w:r>
      <w:r>
        <w:rPr>
          <w:rFonts w:cs="Times New Roman" w:hint="eastAsia"/>
        </w:rPr>
        <w:lastRenderedPageBreak/>
        <w:t>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F360F0">
      <w:pPr>
        <w:pStyle w:val="20"/>
      </w:pPr>
      <w:bookmarkStart w:id="91" w:name="_Toc468621880"/>
      <w:bookmarkStart w:id="92" w:name="_Toc468636339"/>
      <w:bookmarkStart w:id="93" w:name="_Toc468636716"/>
      <w:r w:rsidRPr="00F47DD7">
        <w:t>2.3</w:t>
      </w:r>
      <w:r w:rsidR="00B93082" w:rsidRPr="00F47DD7">
        <w:t xml:space="preserve"> </w:t>
      </w:r>
      <w:r w:rsidR="006429A2">
        <w:t>大脑的</w:t>
      </w:r>
      <w:r w:rsidR="00B93082" w:rsidRPr="00F47DD7">
        <w:t>结构与脑电的产生</w:t>
      </w:r>
      <w:bookmarkEnd w:id="91"/>
      <w:bookmarkEnd w:id="92"/>
      <w:bookmarkEnd w:id="93"/>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9E792E"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2.25pt">
            <v:imagedata r:id="rId15"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E7CF8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187615">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D71C88">
            <wp:extent cx="1682496" cy="254704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9187" cy="2587448"/>
                    </a:xfrm>
                    <a:prstGeom prst="rect">
                      <a:avLst/>
                    </a:prstGeom>
                  </pic:spPr>
                </pic:pic>
              </a:graphicData>
            </a:graphic>
          </wp:inline>
        </w:drawing>
      </w:r>
    </w:p>
    <w:p w14:paraId="419B97C8" w14:textId="00EC6A7B" w:rsidR="00695131" w:rsidRDefault="00375497" w:rsidP="00375497">
      <w:pPr>
        <w:ind w:firstLine="420"/>
        <w:jc w:val="center"/>
      </w:pPr>
      <w:commentRangeStart w:id="94"/>
      <w:r w:rsidRPr="00A2232A">
        <w:rPr>
          <w:rFonts w:ascii="宋体" w:hAnsi="宋体" w:hint="eastAsia"/>
          <w:noProof/>
          <w:sz w:val="21"/>
          <w:szCs w:val="21"/>
        </w:rPr>
        <w:t>图2-</w:t>
      </w:r>
      <w:r w:rsidRPr="00A2232A">
        <w:rPr>
          <w:rFonts w:ascii="宋体" w:hAnsi="宋体"/>
          <w:noProof/>
          <w:sz w:val="21"/>
          <w:szCs w:val="21"/>
        </w:rPr>
        <w:t>6</w:t>
      </w:r>
      <w:commentRangeEnd w:id="94"/>
      <w:r w:rsidR="00AD59E9">
        <w:rPr>
          <w:rStyle w:val="af8"/>
        </w:rPr>
        <w:commentReference w:id="94"/>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187615">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95" w:name="OLE_LINK46"/>
      <w:bookmarkStart w:id="96" w:name="OLE_LINK47"/>
      <w:r w:rsidR="005966CD">
        <w:rPr>
          <w:rFonts w:hint="eastAsia"/>
        </w:rPr>
        <w:t>突触后电位</w:t>
      </w:r>
      <w:bookmarkEnd w:id="95"/>
      <w:bookmarkEnd w:id="9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F360F0">
      <w:pPr>
        <w:pStyle w:val="20"/>
      </w:pPr>
      <w:bookmarkStart w:id="97" w:name="_Toc468621881"/>
      <w:bookmarkStart w:id="98" w:name="_Toc468636340"/>
      <w:bookmarkStart w:id="99" w:name="_Toc468636717"/>
      <w:r w:rsidRPr="00F47DD7">
        <w:t>2.4</w:t>
      </w:r>
      <w:r w:rsidR="006C7468" w:rsidRPr="00F47DD7">
        <w:t xml:space="preserve"> 脑电信号的预处理</w:t>
      </w:r>
      <w:bookmarkEnd w:id="97"/>
      <w:bookmarkEnd w:id="98"/>
      <w:bookmarkEnd w:id="99"/>
    </w:p>
    <w:p w14:paraId="78822ABF" w14:textId="6EBFA58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187615">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6645EC7E" w:rsidR="006C7468" w:rsidRPr="00F47DD7" w:rsidRDefault="00CE45D3" w:rsidP="00EC52A2">
      <w:pPr>
        <w:ind w:firstLine="420"/>
        <w:rPr>
          <w:rFonts w:cs="Times New Roman"/>
        </w:rPr>
      </w:pPr>
      <w:r>
        <w:rPr>
          <w:rFonts w:cs="Times New Roman" w:hint="eastAsia"/>
        </w:rPr>
        <w:lastRenderedPageBreak/>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187615">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F360F0">
      <w:pPr>
        <w:pStyle w:val="20"/>
      </w:pPr>
      <w:bookmarkStart w:id="100" w:name="_Toc468621882"/>
      <w:bookmarkStart w:id="101" w:name="_Toc468636341"/>
      <w:bookmarkStart w:id="102" w:name="_Toc468636718"/>
      <w:r w:rsidRPr="00F47DD7">
        <w:t>2.5</w:t>
      </w:r>
      <w:r w:rsidR="00A66CFC" w:rsidRPr="00F47DD7">
        <w:t xml:space="preserve"> 脑电信号的特征</w:t>
      </w:r>
      <w:r w:rsidR="0095442E" w:rsidRPr="00F47DD7">
        <w:t>提取</w:t>
      </w:r>
      <w:bookmarkEnd w:id="100"/>
      <w:bookmarkEnd w:id="101"/>
      <w:bookmarkEnd w:id="102"/>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F360F0">
      <w:pPr>
        <w:pStyle w:val="3"/>
      </w:pPr>
      <w:bookmarkStart w:id="103" w:name="_Toc468621883"/>
      <w:bookmarkStart w:id="104" w:name="_Toc468636342"/>
      <w:bookmarkStart w:id="105" w:name="_Toc468636719"/>
      <w:r w:rsidRPr="00F47DD7">
        <w:t>2.5</w:t>
      </w:r>
      <w:r w:rsidR="00A66CFC" w:rsidRPr="00F47DD7">
        <w:t>.1 脑电信号的时域特征</w:t>
      </w:r>
      <w:bookmarkEnd w:id="103"/>
      <w:bookmarkEnd w:id="104"/>
      <w:bookmarkEnd w:id="105"/>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F360F0">
      <w:pPr>
        <w:pStyle w:val="3"/>
      </w:pPr>
      <w:bookmarkStart w:id="106" w:name="_Toc468621884"/>
      <w:bookmarkStart w:id="107" w:name="_Toc468636343"/>
      <w:bookmarkStart w:id="108" w:name="_Toc468636720"/>
      <w:r w:rsidRPr="00F47DD7">
        <w:t>2.5</w:t>
      </w:r>
      <w:r w:rsidR="00A76B27" w:rsidRPr="00F47DD7">
        <w:t>.2 脑电信号的频域特征</w:t>
      </w:r>
      <w:bookmarkEnd w:id="106"/>
      <w:bookmarkEnd w:id="107"/>
      <w:bookmarkEnd w:id="108"/>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lastRenderedPageBreak/>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109" w:name="OLE_LINK29"/>
      <w:r w:rsidR="00515D1D" w:rsidRPr="00F47DD7">
        <w:rPr>
          <w:rFonts w:cs="Times New Roman"/>
        </w:rPr>
        <w:t>δ</w:t>
      </w:r>
      <w:r w:rsidR="00515D1D">
        <w:rPr>
          <w:rFonts w:cs="Times New Roman" w:hint="eastAsia"/>
        </w:rPr>
        <w:t>波</w:t>
      </w:r>
      <w:bookmarkEnd w:id="109"/>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110" w:name="OLE_LINK30"/>
      <w:r w:rsidR="00273BEB">
        <w:rPr>
          <w:rFonts w:cs="Times New Roman" w:hint="eastAsia"/>
        </w:rPr>
        <w:t>相关图</w:t>
      </w:r>
      <w:r w:rsidRPr="00F47DD7">
        <w:rPr>
          <w:rFonts w:cs="Times New Roman"/>
        </w:rPr>
        <w:t>法</w:t>
      </w:r>
      <w:bookmarkEnd w:id="110"/>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F360F0">
      <w:pPr>
        <w:pStyle w:val="3"/>
      </w:pPr>
      <w:bookmarkStart w:id="111" w:name="_Toc468621885"/>
      <w:bookmarkStart w:id="112" w:name="_Toc468636344"/>
      <w:bookmarkStart w:id="113" w:name="_Toc468636721"/>
      <w:r w:rsidRPr="00F47DD7">
        <w:t>2.5</w:t>
      </w:r>
      <w:r w:rsidR="00A86F8C" w:rsidRPr="00F47DD7">
        <w:t>.3 脑电信号的时-频特征</w:t>
      </w:r>
      <w:bookmarkEnd w:id="111"/>
      <w:bookmarkEnd w:id="112"/>
      <w:bookmarkEnd w:id="113"/>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lastRenderedPageBreak/>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F360F0">
      <w:pPr>
        <w:pStyle w:val="20"/>
      </w:pPr>
      <w:bookmarkStart w:id="114" w:name="_Toc468621886"/>
      <w:bookmarkStart w:id="115" w:name="_Toc468636345"/>
      <w:bookmarkStart w:id="116" w:name="_Toc468636722"/>
      <w:r w:rsidRPr="00F47DD7">
        <w:t>2.6</w:t>
      </w:r>
      <w:r w:rsidR="00B93082" w:rsidRPr="00F47DD7">
        <w:t xml:space="preserve"> </w:t>
      </w:r>
      <w:r w:rsidR="00370324">
        <w:rPr>
          <w:rFonts w:hint="eastAsia"/>
        </w:rPr>
        <w:t>情绪</w:t>
      </w:r>
      <w:r w:rsidR="00370324">
        <w:t>识别方法</w:t>
      </w:r>
      <w:bookmarkEnd w:id="114"/>
      <w:bookmarkEnd w:id="115"/>
      <w:bookmarkEnd w:id="116"/>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4F9F8B02"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187615">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187615">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w:t>
      </w:r>
      <w:r w:rsidR="007017EB" w:rsidRPr="00C71B51">
        <w:rPr>
          <w:rFonts w:ascii="宋体" w:hAnsi="宋体" w:cs="Times New Roman"/>
          <w:color w:val="333333"/>
          <w:szCs w:val="24"/>
          <w:shd w:val="clear" w:color="auto" w:fill="FFFFFF"/>
        </w:rPr>
        <w:lastRenderedPageBreak/>
        <w:t>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187615">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F360F0">
      <w:pPr>
        <w:pStyle w:val="20"/>
      </w:pPr>
      <w:bookmarkStart w:id="117" w:name="_Toc468621887"/>
      <w:bookmarkStart w:id="118" w:name="_Toc468636346"/>
      <w:bookmarkStart w:id="119" w:name="_Toc468636723"/>
      <w:r w:rsidRPr="00C71B51">
        <w:t>2.7</w:t>
      </w:r>
      <w:r w:rsidR="00661D87" w:rsidRPr="00C71B51">
        <w:t xml:space="preserve"> </w:t>
      </w:r>
      <w:r w:rsidRPr="00C71B51">
        <w:t>本章小结</w:t>
      </w:r>
      <w:bookmarkEnd w:id="117"/>
      <w:bookmarkEnd w:id="118"/>
      <w:bookmarkEnd w:id="119"/>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56CD8051" w14:textId="1D6EF97D" w:rsidR="00801356" w:rsidRPr="00F47DD7" w:rsidRDefault="004F29BC" w:rsidP="00757AEE">
      <w:pPr>
        <w:widowControl/>
        <w:spacing w:line="240" w:lineRule="auto"/>
        <w:jc w:val="left"/>
        <w:rPr>
          <w:rFonts w:cs="Times New Roman"/>
        </w:rPr>
      </w:pPr>
      <w:r>
        <w:rPr>
          <w:rFonts w:cs="Times New Roman"/>
        </w:rPr>
        <w:br w:type="page"/>
      </w:r>
    </w:p>
    <w:p w14:paraId="4CABE0B4" w14:textId="711A59D9" w:rsidR="00A76E03" w:rsidRPr="00F47DD7" w:rsidRDefault="00801356" w:rsidP="00F360F0">
      <w:pPr>
        <w:pStyle w:val="1"/>
      </w:pPr>
      <w:bookmarkStart w:id="120" w:name="_Toc468621888"/>
      <w:bookmarkStart w:id="121" w:name="_Toc468636347"/>
      <w:bookmarkStart w:id="122" w:name="_Toc468636724"/>
      <w:commentRangeStart w:id="123"/>
      <w:r w:rsidRPr="00F47DD7">
        <w:lastRenderedPageBreak/>
        <w:t xml:space="preserve">第三章 </w:t>
      </w:r>
      <w:r w:rsidR="00B93082" w:rsidRPr="00F47DD7">
        <w:t>实验设计</w:t>
      </w:r>
      <w:bookmarkEnd w:id="120"/>
      <w:bookmarkEnd w:id="121"/>
      <w:bookmarkEnd w:id="122"/>
      <w:commentRangeEnd w:id="123"/>
      <w:r w:rsidR="00930DEF">
        <w:rPr>
          <w:rStyle w:val="af8"/>
          <w:rFonts w:ascii="Times New Roman" w:eastAsia="宋体" w:hAnsi="Times New Roman" w:cstheme="minorBidi"/>
          <w:b w:val="0"/>
        </w:rPr>
        <w:commentReference w:id="123"/>
      </w:r>
    </w:p>
    <w:p w14:paraId="78D82823" w14:textId="006E9826" w:rsidR="00FA2556" w:rsidRPr="00F47DD7" w:rsidRDefault="00801356" w:rsidP="00F360F0">
      <w:pPr>
        <w:pStyle w:val="20"/>
      </w:pPr>
      <w:bookmarkStart w:id="124" w:name="_Toc468621889"/>
      <w:bookmarkStart w:id="125" w:name="_Toc468636348"/>
      <w:bookmarkStart w:id="126" w:name="_Toc468636725"/>
      <w:r w:rsidRPr="00F47DD7">
        <w:t>3</w:t>
      </w:r>
      <w:r w:rsidR="00B93082" w:rsidRPr="00F47DD7">
        <w:t xml:space="preserve">.1 </w:t>
      </w:r>
      <w:r w:rsidR="00FA2556" w:rsidRPr="00F47DD7">
        <w:t>实验目的</w:t>
      </w:r>
      <w:bookmarkEnd w:id="124"/>
      <w:bookmarkEnd w:id="125"/>
      <w:bookmarkEnd w:id="126"/>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5D97785E" w:rsidR="00DE5628" w:rsidRPr="00F47DD7" w:rsidRDefault="00E508A6" w:rsidP="00F360F0">
      <w:pPr>
        <w:pStyle w:val="20"/>
      </w:pPr>
      <w:bookmarkStart w:id="127" w:name="_Toc468621890"/>
      <w:bookmarkStart w:id="128" w:name="_Toc468636349"/>
      <w:bookmarkStart w:id="129" w:name="_Toc468636726"/>
      <w:r w:rsidRPr="00F47DD7">
        <w:t>3.</w:t>
      </w:r>
      <w:r w:rsidR="00FA2556" w:rsidRPr="00F47DD7">
        <w:t xml:space="preserve">2 </w:t>
      </w:r>
      <w:r w:rsidR="00DE5628" w:rsidRPr="00F47DD7">
        <w:t>刺激材料</w:t>
      </w:r>
      <w:bookmarkEnd w:id="127"/>
      <w:bookmarkEnd w:id="128"/>
      <w:bookmarkEnd w:id="129"/>
    </w:p>
    <w:p w14:paraId="51EF6391" w14:textId="0EEDFFCA" w:rsidR="0074645B" w:rsidRPr="0074645B" w:rsidRDefault="008400D1" w:rsidP="0074645B">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3BCEDB0C" w:rsidR="00B93082" w:rsidRPr="00F47DD7" w:rsidRDefault="00E508A6" w:rsidP="00F360F0">
      <w:pPr>
        <w:pStyle w:val="20"/>
      </w:pPr>
      <w:bookmarkStart w:id="130" w:name="_Toc468621891"/>
      <w:bookmarkStart w:id="131" w:name="_Toc468636350"/>
      <w:bookmarkStart w:id="132" w:name="_Toc468636727"/>
      <w:r w:rsidRPr="00F47DD7">
        <w:lastRenderedPageBreak/>
        <w:t>3</w:t>
      </w:r>
      <w:r w:rsidR="00DE5628" w:rsidRPr="00F47DD7">
        <w:t xml:space="preserve">.3 </w:t>
      </w:r>
      <w:r w:rsidR="00B93082" w:rsidRPr="00F47DD7">
        <w:t>被试选择</w:t>
      </w:r>
      <w:bookmarkEnd w:id="130"/>
      <w:bookmarkEnd w:id="131"/>
      <w:bookmarkEnd w:id="132"/>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291AB5EE" w:rsidR="00B93082" w:rsidRPr="00F47DD7" w:rsidRDefault="00E508A6" w:rsidP="00F360F0">
      <w:pPr>
        <w:pStyle w:val="20"/>
      </w:pPr>
      <w:bookmarkStart w:id="133" w:name="_Toc468621892"/>
      <w:bookmarkStart w:id="134" w:name="_Toc468636351"/>
      <w:bookmarkStart w:id="135" w:name="_Toc468636728"/>
      <w:r w:rsidRPr="00F47DD7">
        <w:t>3</w:t>
      </w:r>
      <w:r w:rsidR="00A45A0C" w:rsidRPr="00F47DD7">
        <w:t>.4</w:t>
      </w:r>
      <w:r w:rsidR="00B93082" w:rsidRPr="00F47DD7">
        <w:t xml:space="preserve"> </w:t>
      </w:r>
      <w:r w:rsidR="00596CDC" w:rsidRPr="00F47DD7">
        <w:t>实验环境</w:t>
      </w:r>
      <w:bookmarkEnd w:id="133"/>
      <w:bookmarkEnd w:id="134"/>
      <w:bookmarkEnd w:id="135"/>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lastRenderedPageBreak/>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136" w:name="OLE_LINK3"/>
      <w:r w:rsidR="00995E85" w:rsidRPr="00F47DD7">
        <w:rPr>
          <w:rFonts w:cs="Times New Roman"/>
        </w:rPr>
        <w:t>SAM</w:t>
      </w:r>
      <w:r w:rsidR="00995E85" w:rsidRPr="00F47DD7">
        <w:rPr>
          <w:rFonts w:cs="Times New Roman"/>
        </w:rPr>
        <w:t>情绪自我评价表</w:t>
      </w:r>
      <w:bookmarkEnd w:id="1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542661D3" w:rsidR="00B93082" w:rsidRPr="00F47DD7" w:rsidRDefault="00E508A6" w:rsidP="00F360F0">
      <w:pPr>
        <w:pStyle w:val="20"/>
      </w:pPr>
      <w:bookmarkStart w:id="137" w:name="_Toc468621893"/>
      <w:bookmarkStart w:id="138" w:name="_Toc468636352"/>
      <w:bookmarkStart w:id="139" w:name="_Toc468636729"/>
      <w:r w:rsidRPr="00F47DD7">
        <w:t>3</w:t>
      </w:r>
      <w:r w:rsidR="00A45A0C" w:rsidRPr="00F47DD7">
        <w:t>.5</w:t>
      </w:r>
      <w:r w:rsidR="00B93082" w:rsidRPr="00F47DD7">
        <w:t xml:space="preserve"> </w:t>
      </w:r>
      <w:r w:rsidR="002045D8" w:rsidRPr="00F47DD7">
        <w:t>实验流程</w:t>
      </w:r>
      <w:bookmarkEnd w:id="137"/>
      <w:bookmarkEnd w:id="138"/>
      <w:bookmarkEnd w:id="139"/>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lastRenderedPageBreak/>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commentRangeStart w:id="140"/>
      <w:r w:rsidRPr="00AF2A78">
        <w:rPr>
          <w:rFonts w:cs="Times New Roman" w:hint="eastAsia"/>
          <w:sz w:val="21"/>
          <w:szCs w:val="21"/>
        </w:rPr>
        <w:lastRenderedPageBreak/>
        <w:t>图</w:t>
      </w:r>
      <w:r w:rsidRPr="00AF2A78">
        <w:rPr>
          <w:rFonts w:cs="Times New Roman" w:hint="eastAsia"/>
          <w:sz w:val="21"/>
          <w:szCs w:val="21"/>
        </w:rPr>
        <w:t>3-</w:t>
      </w:r>
      <w:r w:rsidRPr="00AF2A78">
        <w:rPr>
          <w:rFonts w:cs="Times New Roman"/>
          <w:sz w:val="21"/>
          <w:szCs w:val="21"/>
        </w:rPr>
        <w:t xml:space="preserve">4 </w:t>
      </w:r>
      <w:commentRangeEnd w:id="140"/>
      <w:r w:rsidR="00AD59E9">
        <w:rPr>
          <w:rStyle w:val="af8"/>
        </w:rPr>
        <w:commentReference w:id="140"/>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56E2F240" w:rsidR="00160A4D" w:rsidRPr="00F47DD7" w:rsidRDefault="00344AFC" w:rsidP="00F360F0">
      <w:pPr>
        <w:pStyle w:val="20"/>
      </w:pPr>
      <w:bookmarkStart w:id="141" w:name="_Toc468621894"/>
      <w:bookmarkStart w:id="142" w:name="_Toc468636353"/>
      <w:bookmarkStart w:id="143" w:name="_Toc468636730"/>
      <w:r w:rsidRPr="00F47DD7">
        <w:t>3</w:t>
      </w:r>
      <w:r w:rsidR="00B93082" w:rsidRPr="00F47DD7">
        <w:t>.6 本章小结</w:t>
      </w:r>
      <w:bookmarkEnd w:id="141"/>
      <w:bookmarkEnd w:id="142"/>
      <w:bookmarkEnd w:id="143"/>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35CAD35D" w:rsidR="00FC518B" w:rsidRPr="00F47DD7" w:rsidRDefault="00F30F39" w:rsidP="00F360F0">
      <w:pPr>
        <w:pStyle w:val="1"/>
      </w:pPr>
      <w:bookmarkStart w:id="144" w:name="_Toc468621895"/>
      <w:bookmarkStart w:id="145" w:name="_Toc468636354"/>
      <w:bookmarkStart w:id="146" w:name="_Toc468636731"/>
      <w:r w:rsidRPr="00F47DD7">
        <w:lastRenderedPageBreak/>
        <w:t>第四</w:t>
      </w:r>
      <w:r w:rsidR="00F03DC5" w:rsidRPr="00F47DD7">
        <w:t>章 情绪识别系统设计</w:t>
      </w:r>
      <w:bookmarkEnd w:id="144"/>
      <w:bookmarkEnd w:id="145"/>
      <w:bookmarkEnd w:id="146"/>
    </w:p>
    <w:p w14:paraId="25EB3EEB" w14:textId="029A7125" w:rsidR="004D6AFB" w:rsidRDefault="00A1293F" w:rsidP="00F360F0">
      <w:pPr>
        <w:pStyle w:val="20"/>
      </w:pPr>
      <w:bookmarkStart w:id="147" w:name="_Toc468621896"/>
      <w:bookmarkStart w:id="148" w:name="_Toc468636355"/>
      <w:bookmarkStart w:id="149" w:name="_Toc468636732"/>
      <w:r>
        <w:t>4</w:t>
      </w:r>
      <w:r w:rsidR="004D6AFB" w:rsidRPr="00F47DD7">
        <w:t xml:space="preserve">.1 </w:t>
      </w:r>
      <w:commentRangeStart w:id="150"/>
      <w:r w:rsidR="000E012B">
        <w:rPr>
          <w:rFonts w:hint="eastAsia"/>
        </w:rPr>
        <w:t>系统</w:t>
      </w:r>
      <w:r w:rsidR="004D6AFB">
        <w:rPr>
          <w:rFonts w:hint="eastAsia"/>
        </w:rPr>
        <w:t>整体框图</w:t>
      </w:r>
      <w:bookmarkEnd w:id="147"/>
      <w:bookmarkEnd w:id="148"/>
      <w:bookmarkEnd w:id="149"/>
      <w:commentRangeEnd w:id="150"/>
      <w:r w:rsidR="00930DEF">
        <w:rPr>
          <w:rStyle w:val="af8"/>
          <w:rFonts w:ascii="Times New Roman" w:eastAsia="宋体" w:hAnsi="Times New Roman" w:cstheme="minorBidi"/>
          <w:b w:val="0"/>
        </w:rPr>
        <w:commentReference w:id="150"/>
      </w:r>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0F9EFE8B" w:rsidR="00B31159" w:rsidRPr="004D6AFB" w:rsidRDefault="00A1293F" w:rsidP="00F360F0">
      <w:pPr>
        <w:pStyle w:val="20"/>
      </w:pPr>
      <w:bookmarkStart w:id="151" w:name="_Toc468621897"/>
      <w:bookmarkStart w:id="152" w:name="_Toc468636356"/>
      <w:bookmarkStart w:id="153" w:name="_Toc468636733"/>
      <w:r>
        <w:t>4</w:t>
      </w:r>
      <w:r w:rsidR="00BB4FCF">
        <w:t>.2</w:t>
      </w:r>
      <w:r w:rsidR="00F03DC5" w:rsidRPr="00F47DD7">
        <w:t xml:space="preserve"> </w:t>
      </w:r>
      <w:r w:rsidR="009C35A9">
        <w:rPr>
          <w:rFonts w:hint="eastAsia"/>
        </w:rPr>
        <w:t>硬件设计</w:t>
      </w:r>
      <w:bookmarkEnd w:id="151"/>
      <w:bookmarkEnd w:id="152"/>
      <w:bookmarkEnd w:id="153"/>
    </w:p>
    <w:p w14:paraId="6B7C9B70" w14:textId="1A890F1B" w:rsidR="002F4BAA" w:rsidRPr="00F47DD7" w:rsidRDefault="00A1293F" w:rsidP="00F360F0">
      <w:pPr>
        <w:pStyle w:val="3"/>
      </w:pPr>
      <w:bookmarkStart w:id="154" w:name="_Toc468621898"/>
      <w:bookmarkStart w:id="155" w:name="_Toc468636357"/>
      <w:bookmarkStart w:id="156" w:name="_Toc468636734"/>
      <w:r>
        <w:t>4</w:t>
      </w:r>
      <w:r w:rsidR="00BB4FCF">
        <w:t>.2</w:t>
      </w:r>
      <w:r w:rsidR="002F4BAA" w:rsidRPr="00F47DD7">
        <w:t>.1 脑电采集设备</w:t>
      </w:r>
      <w:bookmarkEnd w:id="154"/>
      <w:bookmarkEnd w:id="155"/>
      <w:bookmarkEnd w:id="156"/>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w:t>
      </w:r>
      <w:r w:rsidR="004063DA" w:rsidRPr="00946CA6">
        <w:rPr>
          <w:rFonts w:ascii="宋体" w:hAnsi="宋体" w:cs="Times New Roman"/>
        </w:rPr>
        <w:lastRenderedPageBreak/>
        <w:t>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157" w:name="OLE_LINK31"/>
      <w:r w:rsidR="00441A67" w:rsidRPr="00441A67">
        <w:rPr>
          <w:rFonts w:cs="Times New Roman"/>
        </w:rPr>
        <w:t>Neuroscan</w:t>
      </w:r>
      <w:bookmarkEnd w:id="157"/>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737E19D3" w:rsidR="002F4BAA" w:rsidRPr="00F47DD7" w:rsidRDefault="00A1293F" w:rsidP="00F360F0">
      <w:pPr>
        <w:pStyle w:val="3"/>
      </w:pPr>
      <w:bookmarkStart w:id="158" w:name="_Toc468621899"/>
      <w:bookmarkStart w:id="159" w:name="_Toc468636358"/>
      <w:bookmarkStart w:id="160" w:name="_Toc468636735"/>
      <w:r>
        <w:t>4</w:t>
      </w:r>
      <w:r w:rsidR="00BB4FCF">
        <w:t>.2</w:t>
      </w:r>
      <w:r w:rsidR="002F4BAA" w:rsidRPr="00F47DD7">
        <w:t>.2 VR</w:t>
      </w:r>
      <w:r w:rsidR="00265464" w:rsidRPr="00F47DD7">
        <w:t>情绪</w:t>
      </w:r>
      <w:r w:rsidR="002F4BAA" w:rsidRPr="00F47DD7">
        <w:t>刺激设备</w:t>
      </w:r>
      <w:bookmarkEnd w:id="158"/>
      <w:bookmarkEnd w:id="159"/>
      <w:bookmarkEnd w:id="160"/>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w:t>
      </w:r>
      <w:r w:rsidR="000414A4" w:rsidRPr="003636C8">
        <w:rPr>
          <w:rFonts w:ascii="宋体" w:hAnsi="宋体" w:cs="Times New Roman"/>
        </w:rPr>
        <w:lastRenderedPageBreak/>
        <w:t>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639"/>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B52C265" w:rsidR="00DC090E" w:rsidRPr="00F47DD7" w:rsidRDefault="00A1293F" w:rsidP="00F360F0">
      <w:pPr>
        <w:pStyle w:val="3"/>
      </w:pPr>
      <w:bookmarkStart w:id="161" w:name="_Toc468621900"/>
      <w:bookmarkStart w:id="162" w:name="_Toc468636359"/>
      <w:bookmarkStart w:id="163" w:name="_Toc468636736"/>
      <w:r>
        <w:t>4</w:t>
      </w:r>
      <w:r w:rsidR="00B07E67">
        <w:t>.2</w:t>
      </w:r>
      <w:r w:rsidR="00DC090E" w:rsidRPr="00F47DD7">
        <w:t xml:space="preserve">.3 </w:t>
      </w:r>
      <w:r w:rsidR="007E6678" w:rsidRPr="00F47DD7">
        <w:t>信号</w:t>
      </w:r>
      <w:r w:rsidR="00DC090E" w:rsidRPr="00F47DD7">
        <w:t>同步</w:t>
      </w:r>
      <w:r w:rsidR="007E6678" w:rsidRPr="00F47DD7">
        <w:t>设计</w:t>
      </w:r>
      <w:bookmarkEnd w:id="161"/>
      <w:bookmarkEnd w:id="162"/>
      <w:bookmarkEnd w:id="163"/>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64" w:name="OLE_LINK4"/>
      <w:bookmarkStart w:id="165" w:name="OLE_LINK5"/>
      <w:r w:rsidR="004927DC" w:rsidRPr="00F47DD7">
        <w:rPr>
          <w:rFonts w:cs="Times New Roman"/>
        </w:rPr>
        <w:t>NSD-7101</w:t>
      </w:r>
      <w:bookmarkEnd w:id="164"/>
      <w:bookmarkEnd w:id="165"/>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6616AAE8" w:rsidR="00F03DC5" w:rsidRPr="00F47DD7" w:rsidRDefault="00A1293F" w:rsidP="00F360F0">
      <w:pPr>
        <w:pStyle w:val="20"/>
      </w:pPr>
      <w:bookmarkStart w:id="166" w:name="_Toc468621901"/>
      <w:bookmarkStart w:id="167" w:name="_Toc468636360"/>
      <w:bookmarkStart w:id="168" w:name="_Toc468636737"/>
      <w:r>
        <w:t>4</w:t>
      </w:r>
      <w:r w:rsidR="00293DBC">
        <w:t>.3</w:t>
      </w:r>
      <w:r w:rsidR="00F03DC5" w:rsidRPr="00F47DD7">
        <w:t xml:space="preserve"> </w:t>
      </w:r>
      <w:commentRangeStart w:id="169"/>
      <w:r w:rsidR="00C27E58">
        <w:rPr>
          <w:rFonts w:hint="eastAsia"/>
        </w:rPr>
        <w:t>虚拟现实</w:t>
      </w:r>
      <w:r w:rsidR="00BB71D6">
        <w:rPr>
          <w:rFonts w:hint="eastAsia"/>
        </w:rPr>
        <w:t>软件设计</w:t>
      </w:r>
      <w:bookmarkEnd w:id="166"/>
      <w:bookmarkEnd w:id="167"/>
      <w:bookmarkEnd w:id="168"/>
      <w:commentRangeEnd w:id="169"/>
      <w:r w:rsidR="00930DEF">
        <w:rPr>
          <w:rStyle w:val="af8"/>
          <w:rFonts w:ascii="Times New Roman" w:eastAsia="宋体" w:hAnsi="Times New Roman" w:cstheme="minorBidi"/>
          <w:b w:val="0"/>
        </w:rPr>
        <w:commentReference w:id="169"/>
      </w:r>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w:t>
      </w:r>
      <w:r w:rsidR="004764FA" w:rsidRPr="000460A4">
        <w:rPr>
          <w:rFonts w:ascii="宋体" w:hAnsi="宋体" w:cs="Times New Roman"/>
          <w:szCs w:val="24"/>
          <w:shd w:val="clear" w:color="auto" w:fill="FFFFFF"/>
        </w:rPr>
        <w:lastRenderedPageBreak/>
        <w:t>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4FAB468C" w:rsidR="00F03DC5" w:rsidRPr="00F47DD7" w:rsidRDefault="00A1293F" w:rsidP="00F360F0">
      <w:pPr>
        <w:pStyle w:val="20"/>
      </w:pPr>
      <w:bookmarkStart w:id="170" w:name="_Toc468621902"/>
      <w:bookmarkStart w:id="171" w:name="_Toc468636361"/>
      <w:bookmarkStart w:id="172" w:name="_Toc468636738"/>
      <w:r>
        <w:t>4</w:t>
      </w:r>
      <w:r w:rsidR="00282498">
        <w:t>.4</w:t>
      </w:r>
      <w:r w:rsidR="00F03DC5" w:rsidRPr="00F47DD7">
        <w:t xml:space="preserve"> 本章小结</w:t>
      </w:r>
      <w:bookmarkEnd w:id="170"/>
      <w:bookmarkEnd w:id="171"/>
      <w:bookmarkEnd w:id="172"/>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lastRenderedPageBreak/>
        <w:br w:type="page"/>
      </w:r>
    </w:p>
    <w:p w14:paraId="138EA889" w14:textId="6F8A1C86" w:rsidR="001C4E79" w:rsidRPr="00F47DD7" w:rsidRDefault="00455027" w:rsidP="00F360F0">
      <w:pPr>
        <w:pStyle w:val="1"/>
      </w:pPr>
      <w:bookmarkStart w:id="173" w:name="_Toc468621903"/>
      <w:bookmarkStart w:id="174" w:name="_Toc468636362"/>
      <w:bookmarkStart w:id="175" w:name="_Toc468636739"/>
      <w:r w:rsidRPr="00F47DD7">
        <w:lastRenderedPageBreak/>
        <w:t>第五</w:t>
      </w:r>
      <w:r w:rsidR="001C4E79" w:rsidRPr="00F47DD7">
        <w:t xml:space="preserve">章 </w:t>
      </w:r>
      <w:r w:rsidR="009B230A" w:rsidRPr="00F47DD7">
        <w:t>情绪识别算法</w:t>
      </w:r>
      <w:r w:rsidR="001C4E79" w:rsidRPr="00F47DD7">
        <w:t>设计</w:t>
      </w:r>
      <w:bookmarkEnd w:id="173"/>
      <w:bookmarkEnd w:id="174"/>
      <w:bookmarkEnd w:id="175"/>
    </w:p>
    <w:p w14:paraId="62E44378" w14:textId="69CB1080" w:rsidR="001C4E79" w:rsidRPr="00F47DD7" w:rsidRDefault="007E2F02" w:rsidP="00F360F0">
      <w:pPr>
        <w:pStyle w:val="20"/>
      </w:pPr>
      <w:bookmarkStart w:id="176" w:name="_Toc468621904"/>
      <w:bookmarkStart w:id="177" w:name="_Toc468636363"/>
      <w:bookmarkStart w:id="178" w:name="_Toc468636740"/>
      <w:r w:rsidRPr="00F47DD7">
        <w:t>5</w:t>
      </w:r>
      <w:r w:rsidR="001C4E79" w:rsidRPr="00F47DD7">
        <w:t xml:space="preserve">.1 </w:t>
      </w:r>
      <w:r w:rsidR="008D5A0B" w:rsidRPr="00F47DD7">
        <w:t>情绪识别</w:t>
      </w:r>
      <w:r w:rsidR="001C4E79" w:rsidRPr="00F47DD7">
        <w:t>研究</w:t>
      </w:r>
      <w:bookmarkEnd w:id="176"/>
      <w:bookmarkEnd w:id="177"/>
      <w:bookmarkEnd w:id="178"/>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2C7E77F0" w:rsidR="001C4E79" w:rsidRPr="00F47DD7" w:rsidRDefault="007E2F02" w:rsidP="00F360F0">
      <w:pPr>
        <w:pStyle w:val="3"/>
      </w:pPr>
      <w:bookmarkStart w:id="179" w:name="_Toc468621905"/>
      <w:bookmarkStart w:id="180" w:name="_Toc468636364"/>
      <w:bookmarkStart w:id="181" w:name="_Toc468636741"/>
      <w:r w:rsidRPr="00F47DD7">
        <w:t>5</w:t>
      </w:r>
      <w:r w:rsidR="002E22C5" w:rsidRPr="00F47DD7">
        <w:t xml:space="preserve">.1.1 </w:t>
      </w:r>
      <w:r w:rsidR="00185ADC" w:rsidRPr="00F47DD7">
        <w:t>数据预处理</w:t>
      </w:r>
      <w:bookmarkEnd w:id="179"/>
      <w:bookmarkEnd w:id="180"/>
      <w:bookmarkEnd w:id="181"/>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5CD38799"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187615">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187615">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82"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82"/>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83" w:name="OLE_LINK10"/>
            <w:bookmarkStart w:id="184"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85" w:name="OLE_LINK7"/>
                <w:bookmarkStart w:id="186" w:name="OLE_LINK8"/>
                <m:r>
                  <m:rPr>
                    <m:sty m:val="p"/>
                  </m:rPr>
                  <w:rPr>
                    <w:rFonts w:ascii="Cambria Math" w:hAnsi="Cambria Math" w:cs="Times New Roman"/>
                  </w:rPr>
                  <m:t>σ</m:t>
                </m:r>
                <w:bookmarkEnd w:id="185"/>
                <w:bookmarkEnd w:id="186"/>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83"/>
    <w:bookmarkEnd w:id="184"/>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0F37B62C" w:rsidR="00185ADC" w:rsidRPr="00F47DD7" w:rsidRDefault="00AA35CC" w:rsidP="00F360F0">
      <w:pPr>
        <w:pStyle w:val="3"/>
      </w:pPr>
      <w:bookmarkStart w:id="187" w:name="_Toc468621906"/>
      <w:bookmarkStart w:id="188" w:name="_Toc468636365"/>
      <w:bookmarkStart w:id="189" w:name="_Toc468636742"/>
      <w:r w:rsidRPr="00F47DD7">
        <w:t>5</w:t>
      </w:r>
      <w:r w:rsidR="00185ADC" w:rsidRPr="00F47DD7">
        <w:t xml:space="preserve">.1.2 </w:t>
      </w:r>
      <w:r w:rsidR="00FF270D" w:rsidRPr="00F47DD7">
        <w:t>特征提取</w:t>
      </w:r>
      <w:bookmarkEnd w:id="187"/>
      <w:bookmarkEnd w:id="188"/>
      <w:bookmarkEnd w:id="18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commentRangeStart w:id="190"/>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commentRangeEnd w:id="190"/>
      <w:r w:rsidR="00930DEF">
        <w:rPr>
          <w:rStyle w:val="af8"/>
        </w:rPr>
        <w:commentReference w:id="190"/>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0D96FD33"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 xml:space="preserve">wavelet </w:t>
      </w:r>
      <w:r w:rsidR="00857E42" w:rsidRPr="00F47DD7">
        <w:rPr>
          <w:rFonts w:cs="Times New Roman"/>
        </w:rPr>
        <w:lastRenderedPageBreak/>
        <w:t>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D331B3"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5FB99E4A"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D331B3"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614BED33"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191" w:name="OLE_LINK41"/>
      <w:r w:rsidR="008A5EE0">
        <w:rPr>
          <w:rFonts w:cs="Times New Roman"/>
        </w:rPr>
        <w:t>Fractal Dimension</w:t>
      </w:r>
      <w:bookmarkEnd w:id="191"/>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192"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187615">
        <w:rPr>
          <w:rFonts w:cs="Times New Roman"/>
          <w:vertAlign w:val="superscript"/>
        </w:rPr>
        <w:t>[54]</w:t>
      </w:r>
      <w:r w:rsidR="008A5EE0" w:rsidRPr="00AD4DFE">
        <w:rPr>
          <w:rFonts w:cs="Times New Roman"/>
          <w:vertAlign w:val="superscript"/>
        </w:rPr>
        <w:fldChar w:fldCharType="end"/>
      </w:r>
      <w:bookmarkEnd w:id="192"/>
      <w:r w:rsidR="00600853">
        <w:rPr>
          <w:rFonts w:cs="Times New Roman" w:hint="eastAsia"/>
        </w:rPr>
        <w:t>。</w:t>
      </w:r>
    </w:p>
    <w:p w14:paraId="747552C6" w14:textId="709FED3D" w:rsidR="00F15026" w:rsidRDefault="00AD4A85" w:rsidP="002D4F6C">
      <w:pPr>
        <w:ind w:firstLine="480"/>
        <w:rPr>
          <w:rFonts w:cs="Times New Roman"/>
        </w:rPr>
      </w:pPr>
      <w:r w:rsidRPr="00F47DD7">
        <w:rPr>
          <w:rFonts w:cs="Times New Roman"/>
        </w:rPr>
        <w:t>本文采用</w:t>
      </w:r>
      <w:bookmarkStart w:id="193" w:name="OLE_LINK12"/>
      <w:bookmarkStart w:id="194" w:name="OLE_LINK13"/>
      <w:bookmarkStart w:id="195" w:name="OLE_LINK38"/>
      <w:r w:rsidRPr="00F47DD7">
        <w:rPr>
          <w:rFonts w:cs="Times New Roman"/>
        </w:rPr>
        <w:t xml:space="preserve">Petrosian </w:t>
      </w:r>
      <w:bookmarkEnd w:id="193"/>
      <w:bookmarkEnd w:id="194"/>
      <w:r w:rsidRPr="00F47DD7">
        <w:rPr>
          <w:rFonts w:cs="Times New Roman"/>
        </w:rPr>
        <w:t>Fractal Dimension</w:t>
      </w:r>
      <w:bookmarkEnd w:id="195"/>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196"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[54]</w:t>
      </w:r>
      <w:r w:rsidR="00AD4DFE" w:rsidRPr="00AD4DFE">
        <w:rPr>
          <w:rFonts w:cs="Times New Roman"/>
          <w:vertAlign w:val="superscript"/>
        </w:rPr>
        <w:fldChar w:fldCharType="end"/>
      </w:r>
      <w:bookmarkEnd w:id="196"/>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6BA9429B"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18761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D331B3"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97" w:name="OLE_LINK15"/>
      <w:bookmarkStart w:id="19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97"/>
      <w:bookmarkEnd w:id="198"/>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113FB1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187615">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199"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99"/>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1C5DBB18"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187615">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59FFD28C" w:rsidR="00AD558F" w:rsidRDefault="00AD558F" w:rsidP="006A6A64">
      <w:pPr>
        <w:rPr>
          <w:rFonts w:cs="Times New Roman"/>
        </w:rPr>
      </w:pPr>
      <w:r w:rsidRPr="00F47DD7">
        <w:rPr>
          <w:rFonts w:cs="Times New Roman"/>
        </w:rPr>
        <w:lastRenderedPageBreak/>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187615">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D331B3"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lastRenderedPageBreak/>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365036D7" w:rsidR="00EC2080" w:rsidRDefault="0060153B" w:rsidP="0051268F">
      <w:pPr>
        <w:ind w:firstLine="420"/>
        <w:rPr>
          <w:rFonts w:cs="Times New Roman"/>
        </w:rPr>
      </w:pPr>
      <w:bookmarkStart w:id="200" w:name="OLE_LINK14"/>
      <w:r w:rsidRPr="00F47DD7">
        <w:rPr>
          <w:rFonts w:cs="Times New Roman"/>
        </w:rPr>
        <w:t>Fisher</w:t>
      </w:r>
      <w:r w:rsidRPr="00F47DD7">
        <w:rPr>
          <w:rFonts w:cs="Times New Roman"/>
        </w:rPr>
        <w:t>信息</w:t>
      </w:r>
      <w:bookmarkEnd w:id="200"/>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187615">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D331B3"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w:t>
      </w:r>
      <w:r w:rsidR="00AB2B76" w:rsidRPr="00F47DD7">
        <w:rPr>
          <w:rFonts w:cs="Times New Roman"/>
        </w:rPr>
        <w:lastRenderedPageBreak/>
        <w:t>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516D4E68"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187615">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D331B3"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201" w:name="OLE_LINK18"/>
                            <m:r>
                              <w:rPr>
                                <w:rFonts w:ascii="Cambria Math" w:hAnsi="Cambria Math" w:cs="Times New Roman"/>
                                <w:color w:val="000000"/>
                                <w:sz w:val="22"/>
                              </w:rPr>
                              <m:t>(</m:t>
                            </m:r>
                            <w:bookmarkStart w:id="202"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202"/>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201"/>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D331B3"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3B55D9BF" w:rsidR="00D47852" w:rsidRPr="00F47DD7" w:rsidRDefault="00A27DE2" w:rsidP="00F360F0">
      <w:pPr>
        <w:pStyle w:val="3"/>
      </w:pPr>
      <w:bookmarkStart w:id="203" w:name="_Toc468621907"/>
      <w:bookmarkStart w:id="204" w:name="_Toc468636366"/>
      <w:bookmarkStart w:id="205" w:name="_Toc468636743"/>
      <w:r w:rsidRPr="00F47DD7">
        <w:t>5</w:t>
      </w:r>
      <w:r w:rsidR="00CB1975" w:rsidRPr="00F47DD7">
        <w:t>.1.3</w:t>
      </w:r>
      <w:r w:rsidR="00D47852" w:rsidRPr="00F47DD7">
        <w:t xml:space="preserve"> 特征选择与降维</w:t>
      </w:r>
      <w:bookmarkEnd w:id="203"/>
      <w:bookmarkEnd w:id="204"/>
      <w:bookmarkEnd w:id="205"/>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lastRenderedPageBreak/>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w:t>
      </w:r>
      <w:r w:rsidR="00E77D56" w:rsidRPr="00F47DD7">
        <w:rPr>
          <w:rFonts w:cs="Times New Roman"/>
        </w:rPr>
        <w:lastRenderedPageBreak/>
        <w:t>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206"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206"/>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D331B3"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207"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207"/>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133C75AB"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208"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208"/>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2B3127" w:rsidRPr="002B3127">
        <w:rPr>
          <w:rFonts w:cs="Times New Roman"/>
          <w:vertAlign w:val="superscript"/>
        </w:rPr>
        <w:fldChar w:fldCharType="end"/>
      </w:r>
      <w:r w:rsidR="00BE1241" w:rsidRPr="00F47DD7">
        <w:rPr>
          <w:rFonts w:cs="Times New Roman"/>
        </w:rPr>
        <w:t>。</w:t>
      </w:r>
      <w:bookmarkStart w:id="209"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commentRangeStart w:id="210"/>
      <w:r w:rsidR="00D61C99" w:rsidRPr="00445F41">
        <w:rPr>
          <w:rFonts w:cs="Times New Roman"/>
          <w:sz w:val="21"/>
          <w:szCs w:val="21"/>
        </w:rPr>
        <w:t>PCA</w:t>
      </w:r>
      <w:r w:rsidR="000D19FA" w:rsidRPr="00445F41">
        <w:rPr>
          <w:rFonts w:cs="Times New Roman"/>
          <w:sz w:val="21"/>
          <w:szCs w:val="21"/>
        </w:rPr>
        <w:t>算法</w:t>
      </w:r>
      <w:bookmarkEnd w:id="209"/>
      <w:commentRangeEnd w:id="210"/>
      <w:r w:rsidR="00AD59E9">
        <w:rPr>
          <w:rStyle w:val="af8"/>
        </w:rPr>
        <w:commentReference w:id="210"/>
      </w:r>
    </w:p>
    <w:p w14:paraId="385C55E4" w14:textId="3C8D4753" w:rsidR="0088105B" w:rsidRPr="00F47DD7" w:rsidRDefault="00A27DE2" w:rsidP="00F360F0">
      <w:pPr>
        <w:pStyle w:val="3"/>
      </w:pPr>
      <w:bookmarkStart w:id="211" w:name="_Toc468621908"/>
      <w:bookmarkStart w:id="212" w:name="_Toc468636367"/>
      <w:bookmarkStart w:id="213" w:name="_Toc468636744"/>
      <w:r w:rsidRPr="00F47DD7">
        <w:t>5</w:t>
      </w:r>
      <w:r w:rsidR="00CB1975" w:rsidRPr="00F47DD7">
        <w:t>.1.4</w:t>
      </w:r>
      <w:r w:rsidR="0088105B" w:rsidRPr="00F47DD7">
        <w:t xml:space="preserve"> 情绪识别算法</w:t>
      </w:r>
      <w:bookmarkEnd w:id="211"/>
      <w:bookmarkEnd w:id="212"/>
      <w:bookmarkEnd w:id="213"/>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commentRangeStart w:id="214"/>
      <w:r w:rsidRPr="00F47DD7">
        <w:t>决策树分类算法</w:t>
      </w:r>
      <w:commentRangeEnd w:id="214"/>
      <w:r w:rsidR="00930DEF">
        <w:rPr>
          <w:rStyle w:val="af8"/>
          <w:rFonts w:ascii="Times New Roman" w:eastAsia="宋体" w:hAnsi="Times New Roman" w:cstheme="minorBidi"/>
          <w:b w:val="0"/>
        </w:rPr>
        <w:commentReference w:id="214"/>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F26CFAC"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187615">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D331B3"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4D27D71F"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215" w:name="OLE_LINK19"/>
      <w:r w:rsidRPr="00F47DD7">
        <w:rPr>
          <w:rFonts w:cs="Times New Roman"/>
        </w:rPr>
        <w:t>C4.5</w:t>
      </w:r>
      <w:r w:rsidRPr="00F47DD7">
        <w:rPr>
          <w:rFonts w:cs="Times New Roman"/>
        </w:rPr>
        <w:t>决策树算法</w:t>
      </w:r>
      <w:bookmarkEnd w:id="215"/>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lastRenderedPageBreak/>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w:t>
      </w:r>
      <w:bookmarkStart w:id="216" w:name="_GoBack"/>
      <w:bookmarkEnd w:id="216"/>
      <w:r w:rsidRPr="00F47DD7">
        <w:rPr>
          <w:rFonts w:cs="Times New Roman"/>
        </w:rPr>
        <w:t>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217"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217"/>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218" w:name="OLE_LINK32"/>
      <w:r w:rsidRPr="00F47DD7">
        <w:rPr>
          <w:rFonts w:cs="Times New Roman"/>
        </w:rPr>
        <w:t>Sigmoid</w:t>
      </w:r>
      <w:r w:rsidRPr="00F47DD7">
        <w:rPr>
          <w:rFonts w:cs="Times New Roman"/>
        </w:rPr>
        <w:t>函数</w:t>
      </w:r>
      <w:bookmarkEnd w:id="218"/>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w:t>
      </w:r>
      <w:r w:rsidR="00BC6138">
        <w:rPr>
          <w:rFonts w:cs="Times New Roman" w:hint="eastAsia"/>
        </w:rPr>
        <w:lastRenderedPageBreak/>
        <w:t>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D331B3"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D331B3"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D331B3"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lastRenderedPageBreak/>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D331B3"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219"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219"/>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w:t>
      </w:r>
      <w:r w:rsidR="000B0D9F">
        <w:rPr>
          <w:rFonts w:cs="Times New Roman" w:hint="eastAsia"/>
        </w:rPr>
        <w:lastRenderedPageBreak/>
        <w:t>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220" w:name="OLE_LINK36"/>
        <w:tc>
          <w:tcPr>
            <w:tcW w:w="3500" w:type="pct"/>
          </w:tcPr>
          <w:p w14:paraId="5A110E3A" w14:textId="41B02F68" w:rsidR="00EE4977" w:rsidRPr="006D6560" w:rsidRDefault="00D331B3"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220"/>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0FE493B3" w:rsidR="001C4E79" w:rsidRPr="00F47DD7" w:rsidRDefault="00A27DE2" w:rsidP="00F360F0">
      <w:pPr>
        <w:pStyle w:val="20"/>
      </w:pPr>
      <w:bookmarkStart w:id="221" w:name="_Toc468621909"/>
      <w:bookmarkStart w:id="222" w:name="_Toc468636368"/>
      <w:bookmarkStart w:id="223" w:name="_Toc468636745"/>
      <w:r w:rsidRPr="00F47DD7">
        <w:t>5</w:t>
      </w:r>
      <w:r w:rsidR="001C4E79" w:rsidRPr="00F47DD7">
        <w:t xml:space="preserve">.2 </w:t>
      </w:r>
      <w:r w:rsidR="00723BA4" w:rsidRPr="00F47DD7">
        <w:t>情绪识别</w:t>
      </w:r>
      <w:r w:rsidR="001C4E79" w:rsidRPr="00F47DD7">
        <w:t>分析</w:t>
      </w:r>
      <w:bookmarkEnd w:id="221"/>
      <w:bookmarkEnd w:id="222"/>
      <w:bookmarkEnd w:id="223"/>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w:t>
      </w:r>
      <w:r w:rsidR="00F50D41">
        <w:rPr>
          <w:rFonts w:cs="Times New Roman" w:hint="eastAsia"/>
        </w:rPr>
        <w:lastRenderedPageBreak/>
        <w:t>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05CAC06" w:rsidR="001D0EB5" w:rsidRDefault="00134C0E" w:rsidP="00F360F0">
      <w:pPr>
        <w:pStyle w:val="3"/>
      </w:pPr>
      <w:bookmarkStart w:id="224" w:name="_Toc468621910"/>
      <w:bookmarkStart w:id="225" w:name="_Toc468636369"/>
      <w:bookmarkStart w:id="226" w:name="_Toc468636746"/>
      <w:r>
        <w:rPr>
          <w:rFonts w:hint="eastAsia"/>
        </w:rPr>
        <w:t>5.2.1</w:t>
      </w:r>
      <w:r w:rsidR="00F44297">
        <w:t xml:space="preserve"> </w:t>
      </w:r>
      <w:r w:rsidR="00887BEC">
        <w:rPr>
          <w:rFonts w:hint="eastAsia"/>
        </w:rPr>
        <w:t>信号分解效果</w:t>
      </w:r>
      <w:r>
        <w:rPr>
          <w:rFonts w:hint="eastAsia"/>
        </w:rPr>
        <w:t>分析</w:t>
      </w:r>
      <w:bookmarkEnd w:id="224"/>
      <w:bookmarkEnd w:id="225"/>
      <w:bookmarkEnd w:id="226"/>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227"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227"/>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31D67FF" w:rsidR="00134C0E" w:rsidRDefault="00134C0E" w:rsidP="00F360F0">
      <w:pPr>
        <w:pStyle w:val="3"/>
      </w:pPr>
      <w:bookmarkStart w:id="228" w:name="_Toc468621911"/>
      <w:bookmarkStart w:id="229" w:name="_Toc468636370"/>
      <w:bookmarkStart w:id="230" w:name="_Toc468636747"/>
      <w:r>
        <w:rPr>
          <w:rFonts w:hint="eastAsia"/>
        </w:rPr>
        <w:t>5.2.2</w:t>
      </w:r>
      <w:r w:rsidR="00F44297">
        <w:t xml:space="preserve"> </w:t>
      </w:r>
      <w:r>
        <w:rPr>
          <w:rFonts w:hint="eastAsia"/>
        </w:rPr>
        <w:t>特征选择效果分析</w:t>
      </w:r>
      <w:bookmarkEnd w:id="228"/>
      <w:bookmarkEnd w:id="229"/>
      <w:bookmarkEnd w:id="230"/>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lastRenderedPageBreak/>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0CF21272" w:rsidR="00134C0E" w:rsidRPr="00F47DD7" w:rsidRDefault="00134C0E" w:rsidP="00F360F0">
      <w:pPr>
        <w:pStyle w:val="3"/>
      </w:pPr>
      <w:bookmarkStart w:id="231" w:name="_Toc468621912"/>
      <w:bookmarkStart w:id="232" w:name="_Toc468636371"/>
      <w:bookmarkStart w:id="233" w:name="_Toc468636748"/>
      <w:r>
        <w:rPr>
          <w:rFonts w:hint="eastAsia"/>
        </w:rPr>
        <w:t>5.2.3</w:t>
      </w:r>
      <w:r w:rsidR="00F44297">
        <w:t xml:space="preserve"> </w:t>
      </w:r>
      <w:r>
        <w:rPr>
          <w:rFonts w:hint="eastAsia"/>
        </w:rPr>
        <w:t>模型融合效果分析</w:t>
      </w:r>
      <w:bookmarkEnd w:id="231"/>
      <w:bookmarkEnd w:id="232"/>
      <w:bookmarkEnd w:id="233"/>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5976AE63" w:rsidR="001D0EB5" w:rsidRPr="00F47DD7" w:rsidRDefault="00A27DE2" w:rsidP="00F360F0">
      <w:pPr>
        <w:pStyle w:val="20"/>
      </w:pPr>
      <w:bookmarkStart w:id="234" w:name="_Toc468621913"/>
      <w:bookmarkStart w:id="235" w:name="_Toc468636372"/>
      <w:bookmarkStart w:id="236" w:name="_Toc468636749"/>
      <w:r w:rsidRPr="00F47DD7">
        <w:t>5</w:t>
      </w:r>
      <w:r w:rsidR="001D0EB5" w:rsidRPr="00F47DD7">
        <w:t>.3 识别软件整体效果</w:t>
      </w:r>
      <w:bookmarkEnd w:id="234"/>
      <w:bookmarkEnd w:id="235"/>
      <w:bookmarkEnd w:id="236"/>
    </w:p>
    <w:p w14:paraId="05D11BD8" w14:textId="72A5B15F"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w:t>
      </w:r>
      <w:r w:rsidR="004C3199">
        <w:rPr>
          <w:rFonts w:cs="Times New Roman" w:hint="eastAsia"/>
        </w:rPr>
        <w:lastRenderedPageBreak/>
        <w:t>降低噪声、</w:t>
      </w:r>
      <w:r w:rsidR="00470B57">
        <w:rPr>
          <w:rFonts w:cs="Times New Roman" w:hint="eastAsia"/>
        </w:rPr>
        <w:t>增加训练</w:t>
      </w:r>
      <w:r w:rsidR="004C3199">
        <w:rPr>
          <w:rFonts w:cs="Times New Roman" w:hint="eastAsia"/>
        </w:rPr>
        <w:t>样本，势必会提高最终的识别率。</w:t>
      </w:r>
    </w:p>
    <w:p w14:paraId="4225F22E" w14:textId="13D42084" w:rsidR="001C4E79" w:rsidRPr="00F47DD7" w:rsidRDefault="00A27DE2" w:rsidP="00F360F0">
      <w:pPr>
        <w:pStyle w:val="20"/>
      </w:pPr>
      <w:bookmarkStart w:id="237" w:name="_Toc468621914"/>
      <w:bookmarkStart w:id="238" w:name="_Toc468636373"/>
      <w:bookmarkStart w:id="239" w:name="_Toc468636750"/>
      <w:r w:rsidRPr="00F47DD7">
        <w:t>5</w:t>
      </w:r>
      <w:r w:rsidR="001D0EB5" w:rsidRPr="00F47DD7">
        <w:t>.4</w:t>
      </w:r>
      <w:r w:rsidR="001C4E79" w:rsidRPr="00F47DD7">
        <w:t xml:space="preserve"> 本章小结</w:t>
      </w:r>
      <w:bookmarkEnd w:id="237"/>
      <w:bookmarkEnd w:id="238"/>
      <w:bookmarkEnd w:id="239"/>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2D769462" w:rsidR="009647E3" w:rsidRDefault="009647E3" w:rsidP="00F360F0">
      <w:pPr>
        <w:pStyle w:val="1"/>
      </w:pPr>
      <w:bookmarkStart w:id="240" w:name="_Toc468621915"/>
      <w:bookmarkStart w:id="241" w:name="_Toc468636374"/>
      <w:bookmarkStart w:id="242" w:name="_Toc468636751"/>
      <w:r>
        <w:rPr>
          <w:rFonts w:hint="eastAsia"/>
        </w:rPr>
        <w:lastRenderedPageBreak/>
        <w:t>第六章 总结与展望</w:t>
      </w:r>
      <w:bookmarkEnd w:id="240"/>
      <w:bookmarkEnd w:id="241"/>
      <w:bookmarkEnd w:id="242"/>
    </w:p>
    <w:p w14:paraId="2947DE1B" w14:textId="3FA6BF6F" w:rsidR="00C1501A" w:rsidRDefault="00990D39" w:rsidP="00F360F0">
      <w:pPr>
        <w:pStyle w:val="20"/>
      </w:pPr>
      <w:bookmarkStart w:id="243" w:name="_Toc468621916"/>
      <w:bookmarkStart w:id="244" w:name="_Toc468636375"/>
      <w:bookmarkStart w:id="245" w:name="_Toc468636752"/>
      <w:r>
        <w:t xml:space="preserve">6.1 </w:t>
      </w:r>
      <w:r>
        <w:rPr>
          <w:rFonts w:hint="eastAsia"/>
        </w:rPr>
        <w:t>总结</w:t>
      </w:r>
      <w:bookmarkEnd w:id="243"/>
      <w:bookmarkEnd w:id="244"/>
      <w:bookmarkEnd w:id="245"/>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4707618F" w:rsidR="00990D39" w:rsidRDefault="00990D39" w:rsidP="00F360F0">
      <w:pPr>
        <w:pStyle w:val="20"/>
      </w:pPr>
      <w:bookmarkStart w:id="246" w:name="_Toc468621917"/>
      <w:bookmarkStart w:id="247" w:name="_Toc468636376"/>
      <w:bookmarkStart w:id="248" w:name="_Toc468636753"/>
      <w:r>
        <w:rPr>
          <w:rFonts w:hint="eastAsia"/>
        </w:rPr>
        <w:t>6.2</w:t>
      </w:r>
      <w:r w:rsidR="007C2858">
        <w:t xml:space="preserve"> </w:t>
      </w:r>
      <w:r>
        <w:rPr>
          <w:rFonts w:hint="eastAsia"/>
        </w:rPr>
        <w:t>展望</w:t>
      </w:r>
      <w:bookmarkEnd w:id="246"/>
      <w:bookmarkEnd w:id="247"/>
      <w:bookmarkEnd w:id="248"/>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7D68F0AF" w:rsidR="00845B81" w:rsidRDefault="00845B81" w:rsidP="00F360F0">
      <w:pPr>
        <w:pStyle w:val="1"/>
      </w:pPr>
      <w:bookmarkStart w:id="249" w:name="_Toc468621918"/>
      <w:bookmarkStart w:id="250" w:name="_Toc468636377"/>
      <w:bookmarkStart w:id="251" w:name="_Toc468636754"/>
      <w:r>
        <w:rPr>
          <w:rFonts w:hint="eastAsia"/>
        </w:rPr>
        <w:lastRenderedPageBreak/>
        <w:t>参考文献</w:t>
      </w:r>
      <w:bookmarkEnd w:id="249"/>
      <w:bookmarkEnd w:id="250"/>
      <w:bookmarkEnd w:id="251"/>
    </w:p>
    <w:p w14:paraId="07F7459A" w14:textId="1A48DF01" w:rsidR="00845B81" w:rsidRPr="00D038CD" w:rsidRDefault="00344ADB" w:rsidP="00D038CD">
      <w:pPr>
        <w:pStyle w:val="a3"/>
        <w:numPr>
          <w:ilvl w:val="0"/>
          <w:numId w:val="12"/>
        </w:numPr>
        <w:ind w:firstLineChars="0"/>
        <w:rPr>
          <w:rFonts w:cs="Times New Roman"/>
        </w:rPr>
      </w:pPr>
      <w:bookmarkStart w:id="252" w:name="_Ref468018528"/>
      <w:r w:rsidRPr="00D038CD">
        <w:rPr>
          <w:rFonts w:cs="Times New Roman"/>
        </w:rPr>
        <w:t>Kim J, André E. Emotion recognition based on physiological changes in music listening[J]. IEEE transactions on pattern analysis and machine intelligence, 2008, 30(12): 2067-2083.</w:t>
      </w:r>
      <w:bookmarkEnd w:id="252"/>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53"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53"/>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54"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54"/>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55"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55"/>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56"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56"/>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57"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57"/>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58"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58"/>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59"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59"/>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60"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60"/>
    </w:p>
    <w:p w14:paraId="6FB5E290" w14:textId="150CA8B1" w:rsidR="00D038CD" w:rsidRPr="00D038CD" w:rsidRDefault="00D331B3"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61" w:name="_Ref468019188"/>
        <w:r w:rsidR="00D038CD" w:rsidRPr="00E20910">
          <w:rPr>
            <w:rStyle w:val="ad"/>
            <w:rFonts w:cs="Times New Roman"/>
          </w:rPr>
          <w:t>http://bcmi.sjtu.edu.cn/~seed/</w:t>
        </w:r>
        <w:bookmarkEnd w:id="261"/>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62" w:name="_Ref468019212"/>
      <w:r>
        <w:rPr>
          <w:rFonts w:ascii="Arial" w:hAnsi="Arial" w:cs="Arial"/>
          <w:color w:val="222222"/>
          <w:sz w:val="20"/>
          <w:szCs w:val="20"/>
          <w:shd w:val="clear" w:color="auto" w:fill="FFFFFF"/>
        </w:rPr>
        <w:t xml:space="preserve">Picard R W, Vyzas E, Healey J. Toward machine emotional intelligence: Analysis of affective physiological state[J]. IEEE transactions on pattern analysis and machine intelligence, 2001, </w:t>
      </w:r>
      <w:r>
        <w:rPr>
          <w:rFonts w:ascii="Arial" w:hAnsi="Arial" w:cs="Arial"/>
          <w:color w:val="222222"/>
          <w:sz w:val="20"/>
          <w:szCs w:val="20"/>
          <w:shd w:val="clear" w:color="auto" w:fill="FFFFFF"/>
        </w:rPr>
        <w:lastRenderedPageBreak/>
        <w:t>23(10): 1175-1191.</w:t>
      </w:r>
      <w:bookmarkEnd w:id="262"/>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63"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63"/>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64"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64"/>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65"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65"/>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66"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66"/>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67"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67"/>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68"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68"/>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69" w:name="_Ref468019596"/>
      <w:r>
        <w:rPr>
          <w:rFonts w:ascii="Arial" w:hAnsi="Arial" w:cs="Arial"/>
          <w:color w:val="222222"/>
          <w:sz w:val="20"/>
          <w:szCs w:val="20"/>
          <w:shd w:val="clear" w:color="auto" w:fill="FFFFFF"/>
        </w:rPr>
        <w:t>Mehrabian A, Russell J A. An approach to environmental psychology[M]. the MIT Press, 1974.</w:t>
      </w:r>
      <w:bookmarkEnd w:id="269"/>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0"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70"/>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1"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71"/>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2"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72"/>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73"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73"/>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4" w:name="_Ref468020382"/>
      <w:r>
        <w:rPr>
          <w:rFonts w:ascii="Arial" w:hAnsi="Arial" w:cs="Arial"/>
          <w:color w:val="222222"/>
          <w:sz w:val="20"/>
          <w:szCs w:val="20"/>
          <w:shd w:val="clear" w:color="auto" w:fill="FFFFFF"/>
        </w:rPr>
        <w:t xml:space="preserve">Strait D L, Kraus N, Skoe E, et al. Musical experience and neural efficiency–effects of training on subcortical processing of vocal expressions of emotion[J]. European Journal of Neuroscience, </w:t>
      </w:r>
      <w:r>
        <w:rPr>
          <w:rFonts w:ascii="Arial" w:hAnsi="Arial" w:cs="Arial"/>
          <w:color w:val="222222"/>
          <w:sz w:val="20"/>
          <w:szCs w:val="20"/>
          <w:shd w:val="clear" w:color="auto" w:fill="FFFFFF"/>
        </w:rPr>
        <w:lastRenderedPageBreak/>
        <w:t>2009, 29(3): 661-668.</w:t>
      </w:r>
      <w:bookmarkEnd w:id="274"/>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75"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75"/>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76"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76"/>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7"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77"/>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8"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78"/>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79"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79"/>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0"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80"/>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1"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81"/>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2"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82"/>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3"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83"/>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4"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84"/>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5" w:name="_Ref468020951"/>
      <w:r>
        <w:rPr>
          <w:rFonts w:ascii="Arial" w:hAnsi="Arial" w:cs="Arial"/>
          <w:color w:val="222222"/>
          <w:sz w:val="20"/>
          <w:szCs w:val="20"/>
          <w:shd w:val="clear" w:color="auto" w:fill="FFFFFF"/>
        </w:rPr>
        <w:t>Levitan C A, Ren J, Woods A T, et al. What Color is that Smell? Cross-Cultural Color-Odor Associations[J].</w:t>
      </w:r>
      <w:bookmarkEnd w:id="285"/>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6"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86"/>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7" w:name="_Ref468020986"/>
      <w:r>
        <w:rPr>
          <w:rFonts w:ascii="Arial" w:hAnsi="Arial" w:cs="Arial"/>
          <w:color w:val="222222"/>
          <w:sz w:val="20"/>
          <w:szCs w:val="20"/>
          <w:shd w:val="clear" w:color="auto" w:fill="FFFFFF"/>
        </w:rPr>
        <w:t xml:space="preserve">Alaoui-Ismaïli O, Robin O, Rada H, et al. Basic emotions evoked by odorants: comparison between autonomic responses and self-evaluation[J]. Physiology &amp; Behavior, 1997, 62(4): </w:t>
      </w:r>
      <w:r>
        <w:rPr>
          <w:rFonts w:ascii="Arial" w:hAnsi="Arial" w:cs="Arial"/>
          <w:color w:val="222222"/>
          <w:sz w:val="20"/>
          <w:szCs w:val="20"/>
          <w:shd w:val="clear" w:color="auto" w:fill="FFFFFF"/>
        </w:rPr>
        <w:lastRenderedPageBreak/>
        <w:t>713-720.</w:t>
      </w:r>
      <w:bookmarkEnd w:id="287"/>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8"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88"/>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89"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89"/>
    </w:p>
    <w:p w14:paraId="00371B7D" w14:textId="7718148B" w:rsidR="00446173" w:rsidRPr="00446173" w:rsidRDefault="00D331B3" w:rsidP="00D038CD">
      <w:pPr>
        <w:pStyle w:val="a3"/>
        <w:numPr>
          <w:ilvl w:val="0"/>
          <w:numId w:val="12"/>
        </w:numPr>
        <w:ind w:firstLineChars="0"/>
        <w:rPr>
          <w:rFonts w:ascii="Arial" w:hAnsi="Arial" w:cs="Arial"/>
          <w:color w:val="000000"/>
          <w:sz w:val="20"/>
          <w:szCs w:val="20"/>
          <w:shd w:val="clear" w:color="auto" w:fill="FFFFFF"/>
        </w:rPr>
      </w:pPr>
      <w:hyperlink r:id="rId49" w:history="1">
        <w:bookmarkStart w:id="290" w:name="_Ref468021024"/>
        <w:r w:rsidR="00446173" w:rsidRPr="00E20910">
          <w:rPr>
            <w:rStyle w:val="ad"/>
            <w:rFonts w:ascii="宋体" w:hAnsi="宋体" w:cs="Times New Roman"/>
            <w:sz w:val="21"/>
            <w:szCs w:val="21"/>
          </w:rPr>
          <w:t>http://baike.baidu.com/view/179125.htm</w:t>
        </w:r>
        <w:bookmarkEnd w:id="290"/>
      </w:hyperlink>
    </w:p>
    <w:p w14:paraId="51B457B6" w14:textId="06AD8316" w:rsidR="00446173" w:rsidRPr="00446173" w:rsidRDefault="00D331B3" w:rsidP="00D038CD">
      <w:pPr>
        <w:pStyle w:val="a3"/>
        <w:numPr>
          <w:ilvl w:val="0"/>
          <w:numId w:val="12"/>
        </w:numPr>
        <w:ind w:firstLineChars="0"/>
        <w:rPr>
          <w:rFonts w:ascii="Arial" w:hAnsi="Arial" w:cs="Arial"/>
          <w:color w:val="000000"/>
          <w:sz w:val="20"/>
          <w:szCs w:val="20"/>
          <w:shd w:val="clear" w:color="auto" w:fill="FFFFFF"/>
        </w:rPr>
      </w:pPr>
      <w:hyperlink r:id="rId50" w:history="1">
        <w:bookmarkStart w:id="291" w:name="_Ref468021049"/>
        <w:r w:rsidR="00446173" w:rsidRPr="00E20910">
          <w:rPr>
            <w:rStyle w:val="ad"/>
            <w:rFonts w:ascii="宋体" w:hAnsi="宋体"/>
            <w:noProof/>
            <w:sz w:val="21"/>
            <w:szCs w:val="21"/>
          </w:rPr>
          <w:t>http://baike.sogou.com/v656225.htm</w:t>
        </w:r>
        <w:bookmarkEnd w:id="291"/>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92"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92"/>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3"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93"/>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4"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94"/>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5" w:name="_Ref468021169"/>
      <w:bookmarkStart w:id="296"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95"/>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7" w:name="_Ref468021278"/>
      <w:bookmarkEnd w:id="296"/>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97"/>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8"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98"/>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99"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99"/>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0"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300"/>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1"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301"/>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2" w:name="_Ref468021536"/>
      <w:r>
        <w:rPr>
          <w:rFonts w:ascii="Arial" w:hAnsi="Arial" w:cs="Arial"/>
          <w:color w:val="222222"/>
          <w:sz w:val="20"/>
          <w:szCs w:val="20"/>
          <w:shd w:val="clear" w:color="auto" w:fill="FFFFFF"/>
        </w:rPr>
        <w:t xml:space="preserve">Esteller R, Vachtsevanos G, Echauz J, et al. A comparison of waveform fractal dimension algorithms[J]. IEEE Transactions on Circuits and Systems I: Fundamental Theory and Applications, </w:t>
      </w:r>
      <w:r>
        <w:rPr>
          <w:rFonts w:ascii="Arial" w:hAnsi="Arial" w:cs="Arial"/>
          <w:color w:val="222222"/>
          <w:sz w:val="20"/>
          <w:szCs w:val="20"/>
          <w:shd w:val="clear" w:color="auto" w:fill="FFFFFF"/>
        </w:rPr>
        <w:lastRenderedPageBreak/>
        <w:t>2001, 48(2): 177-183.</w:t>
      </w:r>
      <w:bookmarkEnd w:id="302"/>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3"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303"/>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4"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304"/>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5"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305"/>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6"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306"/>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7"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307"/>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8"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308"/>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309"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309"/>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310"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310"/>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311"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311"/>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312"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312"/>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313"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313"/>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3314ED">
      <w:pPr>
        <w:pStyle w:val="1"/>
      </w:pPr>
      <w:bookmarkStart w:id="314" w:name="_Toc468621919"/>
      <w:bookmarkStart w:id="315" w:name="_Toc468636378"/>
      <w:bookmarkStart w:id="316" w:name="_Toc468636755"/>
      <w:r>
        <w:rPr>
          <w:rFonts w:hint="eastAsia"/>
        </w:rPr>
        <w:lastRenderedPageBreak/>
        <w:t>攻读硕士学位期间取得的研究成果</w:t>
      </w:r>
      <w:bookmarkEnd w:id="314"/>
      <w:bookmarkEnd w:id="315"/>
      <w:bookmarkEnd w:id="316"/>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317"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317"/>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3314ED">
      <w:pPr>
        <w:pStyle w:val="1"/>
        <w:rPr>
          <w:shd w:val="clear" w:color="auto" w:fill="FFFFFF"/>
        </w:rPr>
      </w:pPr>
      <w:bookmarkStart w:id="318" w:name="_Toc468621920"/>
      <w:bookmarkStart w:id="319" w:name="_Toc468636379"/>
      <w:bookmarkStart w:id="320" w:name="_Toc468636756"/>
      <w:r>
        <w:rPr>
          <w:rFonts w:hint="eastAsia"/>
          <w:shd w:val="clear" w:color="auto" w:fill="FFFFFF"/>
        </w:rPr>
        <w:lastRenderedPageBreak/>
        <w:t>致谢</w:t>
      </w:r>
      <w:bookmarkEnd w:id="318"/>
      <w:bookmarkEnd w:id="319"/>
      <w:bookmarkEnd w:id="320"/>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51"/>
      <w:pgSz w:w="11906" w:h="16838" w:code="9"/>
      <w:pgMar w:top="1418" w:right="1418" w:bottom="1418" w:left="1418" w:header="851" w:footer="850" w:gutter="0"/>
      <w:pgNumType w:start="1"/>
      <w:cols w:space="425"/>
      <w:docGrid w:type="lines" w:linePitch="326" w:charSpace="91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 w:author="Frank" w:date="2016-12-05T13:52:00Z" w:initials="F">
    <w:p w14:paraId="7BA09694" w14:textId="09A3736E" w:rsidR="00930DEF" w:rsidRDefault="00930DEF">
      <w:pPr>
        <w:pStyle w:val="af9"/>
      </w:pPr>
      <w:r>
        <w:rPr>
          <w:rStyle w:val="af8"/>
        </w:rPr>
        <w:annotationRef/>
      </w:r>
      <w:r>
        <w:rPr>
          <w:rFonts w:hint="eastAsia"/>
        </w:rPr>
        <w:t>你设计的报告在哪里，用户体验后的报告在哪里，你要有例子，</w:t>
      </w:r>
      <w:r w:rsidR="00685323">
        <w:rPr>
          <w:rFonts w:hint="eastAsia"/>
        </w:rPr>
        <w:t>详细的</w:t>
      </w:r>
      <w:r>
        <w:rPr>
          <w:rFonts w:hint="eastAsia"/>
        </w:rPr>
        <w:t>数据来说明，后面章节里什么都没有</w:t>
      </w:r>
      <w:r w:rsidR="00685323">
        <w:rPr>
          <w:rFonts w:hint="eastAsia"/>
        </w:rPr>
        <w:t>，自说自话</w:t>
      </w:r>
    </w:p>
  </w:comment>
  <w:comment w:id="59" w:author="Frank" w:date="2016-12-05T13:33:00Z" w:initials="F">
    <w:p w14:paraId="3D7453E9" w14:textId="1BDBB236" w:rsidR="00AD59E9" w:rsidRDefault="00AD59E9">
      <w:pPr>
        <w:pStyle w:val="af9"/>
      </w:pPr>
      <w:r>
        <w:rPr>
          <w:rStyle w:val="af8"/>
        </w:rPr>
        <w:annotationRef/>
      </w:r>
      <w:r>
        <w:rPr>
          <w:rFonts w:hint="eastAsia"/>
        </w:rPr>
        <w:t>这个不能写</w:t>
      </w:r>
    </w:p>
  </w:comment>
  <w:comment w:id="67" w:author="Frank" w:date="2016-12-05T13:34:00Z" w:initials="F">
    <w:p w14:paraId="5650711F" w14:textId="2064D096" w:rsidR="00AD59E9" w:rsidRDefault="00AD59E9">
      <w:pPr>
        <w:pStyle w:val="af9"/>
      </w:pPr>
      <w:r>
        <w:rPr>
          <w:rStyle w:val="af8"/>
        </w:rPr>
        <w:annotationRef/>
      </w:r>
      <w:r>
        <w:rPr>
          <w:rFonts w:hint="eastAsia"/>
        </w:rPr>
        <w:t>可以放一个</w:t>
      </w:r>
      <w:r>
        <w:rPr>
          <w:rFonts w:hint="eastAsia"/>
        </w:rPr>
        <w:t>VR</w:t>
      </w:r>
      <w:r>
        <w:rPr>
          <w:rFonts w:hint="eastAsia"/>
        </w:rPr>
        <w:t>的示意图</w:t>
      </w:r>
    </w:p>
  </w:comment>
  <w:comment w:id="76" w:author="Frank" w:date="2016-12-05T13:35:00Z" w:initials="F">
    <w:p w14:paraId="56A2BF51" w14:textId="12D3B2AD" w:rsidR="00AD59E9" w:rsidRDefault="00AD59E9">
      <w:pPr>
        <w:pStyle w:val="af9"/>
      </w:pPr>
      <w:r>
        <w:rPr>
          <w:rStyle w:val="af8"/>
        </w:rPr>
        <w:annotationRef/>
      </w:r>
      <w:r>
        <w:rPr>
          <w:rFonts w:hint="eastAsia"/>
        </w:rPr>
        <w:t>引用出错</w:t>
      </w:r>
    </w:p>
  </w:comment>
  <w:comment w:id="84" w:author="Frank" w:date="2016-12-05T13:36:00Z" w:initials="F">
    <w:p w14:paraId="5E7A466D" w14:textId="727796A4" w:rsidR="00AD59E9" w:rsidRDefault="00AD59E9">
      <w:pPr>
        <w:pStyle w:val="af9"/>
      </w:pPr>
      <w:r>
        <w:rPr>
          <w:rStyle w:val="af8"/>
        </w:rPr>
        <w:annotationRef/>
      </w:r>
      <w:r>
        <w:rPr>
          <w:rFonts w:hint="eastAsia"/>
        </w:rPr>
        <w:t>图里面的文字割出来自己写</w:t>
      </w:r>
    </w:p>
  </w:comment>
  <w:comment w:id="94" w:author="Frank" w:date="2016-12-05T13:37:00Z" w:initials="F">
    <w:p w14:paraId="70DB1047" w14:textId="05D7DEB1" w:rsidR="00AD59E9" w:rsidRDefault="00AD59E9">
      <w:pPr>
        <w:pStyle w:val="af9"/>
      </w:pPr>
      <w:r>
        <w:rPr>
          <w:rStyle w:val="af8"/>
        </w:rPr>
        <w:annotationRef/>
      </w:r>
      <w:r>
        <w:rPr>
          <w:rFonts w:hint="eastAsia"/>
        </w:rPr>
        <w:t>图太大，看的清就可以了</w:t>
      </w:r>
    </w:p>
  </w:comment>
  <w:comment w:id="123" w:author="Frank" w:date="2016-12-05T13:43:00Z" w:initials="F">
    <w:p w14:paraId="5E87CBF7" w14:textId="42312F5B" w:rsidR="00930DEF" w:rsidRDefault="00930DEF">
      <w:pPr>
        <w:pStyle w:val="af9"/>
      </w:pPr>
      <w:r>
        <w:rPr>
          <w:rStyle w:val="af8"/>
        </w:rPr>
        <w:annotationRef/>
      </w:r>
      <w:r>
        <w:rPr>
          <w:rFonts w:hint="eastAsia"/>
        </w:rPr>
        <w:t>不要单独用一章来介绍实验设计，把它融入后面的章节</w:t>
      </w:r>
    </w:p>
  </w:comment>
  <w:comment w:id="140" w:author="Frank" w:date="2016-12-05T13:39:00Z" w:initials="F">
    <w:p w14:paraId="4586E76B" w14:textId="2D542562" w:rsidR="00AD59E9" w:rsidRDefault="00AD59E9">
      <w:pPr>
        <w:pStyle w:val="af9"/>
      </w:pPr>
      <w:r>
        <w:rPr>
          <w:rStyle w:val="af8"/>
        </w:rPr>
        <w:annotationRef/>
      </w:r>
      <w:r>
        <w:rPr>
          <w:rFonts w:hint="eastAsia"/>
        </w:rPr>
        <w:t>不要有实验室的名字，这是你自己的工作，如果你加上单位，那就不是你一个人的工作了</w:t>
      </w:r>
    </w:p>
  </w:comment>
  <w:comment w:id="150" w:author="Frank" w:date="2016-12-05T13:51:00Z" w:initials="F">
    <w:p w14:paraId="24FEDF5D" w14:textId="4E8912BC" w:rsidR="00930DEF" w:rsidRDefault="00930DEF">
      <w:pPr>
        <w:pStyle w:val="af9"/>
      </w:pPr>
      <w:r>
        <w:rPr>
          <w:rStyle w:val="af8"/>
        </w:rPr>
        <w:annotationRef/>
      </w:r>
      <w:r>
        <w:rPr>
          <w:rFonts w:hint="eastAsia"/>
        </w:rPr>
        <w:t>实验流程在哪里？</w:t>
      </w:r>
    </w:p>
  </w:comment>
  <w:comment w:id="169" w:author="Frank" w:date="2016-12-05T13:51:00Z" w:initials="F">
    <w:p w14:paraId="4330BD49" w14:textId="0D8AE84F" w:rsidR="00930DEF" w:rsidRDefault="00930DEF">
      <w:pPr>
        <w:pStyle w:val="af9"/>
      </w:pPr>
      <w:r>
        <w:rPr>
          <w:rStyle w:val="af8"/>
        </w:rPr>
        <w:annotationRef/>
      </w:r>
      <w:r>
        <w:rPr>
          <w:rFonts w:hint="eastAsia"/>
        </w:rPr>
        <w:t>你设计的场景在哪里，有几段，每段多少分钟，连个图都没有，虚拟现实是你的卖点，可是论文里体现的并不多</w:t>
      </w:r>
    </w:p>
  </w:comment>
  <w:comment w:id="190" w:author="Frank" w:date="2016-12-05T13:46:00Z" w:initials="F">
    <w:p w14:paraId="73F27E5D" w14:textId="19875371" w:rsidR="00930DEF" w:rsidRDefault="00930DEF">
      <w:pPr>
        <w:pStyle w:val="af9"/>
      </w:pPr>
      <w:r>
        <w:rPr>
          <w:rStyle w:val="af8"/>
        </w:rPr>
        <w:annotationRef/>
      </w:r>
      <w:r>
        <w:rPr>
          <w:rFonts w:hint="eastAsia"/>
        </w:rPr>
        <w:t>后面这些全部有问题，如果你只是介绍别人的工作，那就要放到第</w:t>
      </w:r>
      <w:r>
        <w:rPr>
          <w:rFonts w:hint="eastAsia"/>
        </w:rPr>
        <w:t>2</w:t>
      </w:r>
      <w:r>
        <w:rPr>
          <w:rFonts w:hint="eastAsia"/>
        </w:rPr>
        <w:t>章，这一章是讲你自己的工作，就不能原封原尾的别人的工作介绍，而必须结合自己的实际系统与数据，改成自己的内容。</w:t>
      </w:r>
    </w:p>
  </w:comment>
  <w:comment w:id="210" w:author="Frank" w:date="2016-12-05T13:42:00Z" w:initials="F">
    <w:p w14:paraId="102AE0AB" w14:textId="1C0C9680" w:rsidR="00AD59E9" w:rsidRDefault="00AD59E9">
      <w:pPr>
        <w:pStyle w:val="af9"/>
      </w:pPr>
      <w:r>
        <w:rPr>
          <w:rStyle w:val="af8"/>
        </w:rPr>
        <w:annotationRef/>
      </w:r>
      <w:r>
        <w:rPr>
          <w:rFonts w:hint="eastAsia"/>
        </w:rPr>
        <w:t>这个都是一个现成的算法，你要么放在相关工作，统一介绍别人的工作，你要么结合你自己的系统，变成自己的算法</w:t>
      </w:r>
    </w:p>
  </w:comment>
  <w:comment w:id="214" w:author="Frank" w:date="2016-12-05T13:46:00Z" w:initials="F">
    <w:p w14:paraId="5A08789E" w14:textId="5FC254E1" w:rsidR="00930DEF" w:rsidRDefault="00930DEF">
      <w:pPr>
        <w:pStyle w:val="af9"/>
      </w:pPr>
      <w:r>
        <w:rPr>
          <w:rStyle w:val="af8"/>
        </w:rPr>
        <w:annotationRef/>
      </w:r>
      <w:r>
        <w:rPr>
          <w:rFonts w:hint="eastAsia"/>
        </w:rPr>
        <w:t>后面这些全部有问题，如果你只是介绍别人的工作，那就要放到第</w:t>
      </w:r>
      <w:r>
        <w:rPr>
          <w:rFonts w:hint="eastAsia"/>
        </w:rPr>
        <w:t>2</w:t>
      </w:r>
      <w:r>
        <w:rPr>
          <w:rFonts w:hint="eastAsia"/>
        </w:rPr>
        <w:t>章，这一章是讲你自己的工作，就不能原封原尾的别人的工作介绍，而必须结合自己的实际系统与数据，改成自己的内容。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A09694" w15:done="0"/>
  <w15:commentEx w15:paraId="3D7453E9" w15:done="0"/>
  <w15:commentEx w15:paraId="5650711F" w15:done="0"/>
  <w15:commentEx w15:paraId="56A2BF51" w15:done="0"/>
  <w15:commentEx w15:paraId="5E7A466D" w15:done="0"/>
  <w15:commentEx w15:paraId="70DB1047" w15:done="0"/>
  <w15:commentEx w15:paraId="5E87CBF7" w15:done="0"/>
  <w15:commentEx w15:paraId="4586E76B" w15:done="0"/>
  <w15:commentEx w15:paraId="24FEDF5D" w15:done="0"/>
  <w15:commentEx w15:paraId="4330BD49" w15:done="0"/>
  <w15:commentEx w15:paraId="73F27E5D" w15:done="0"/>
  <w15:commentEx w15:paraId="102AE0AB" w15:done="0"/>
  <w15:commentEx w15:paraId="5A08789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97C680" w14:textId="77777777" w:rsidR="00D331B3" w:rsidRDefault="00D331B3" w:rsidP="002A588C">
      <w:r>
        <w:separator/>
      </w:r>
    </w:p>
  </w:endnote>
  <w:endnote w:type="continuationSeparator" w:id="0">
    <w:p w14:paraId="7FC9CA58" w14:textId="77777777" w:rsidR="00D331B3" w:rsidRDefault="00D331B3"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6ADF8FA1" w:rsidR="006B238B" w:rsidRDefault="006B238B" w:rsidP="00515348">
        <w:pPr>
          <w:pStyle w:val="ab"/>
          <w:jc w:val="center"/>
        </w:pPr>
        <w:r>
          <w:fldChar w:fldCharType="begin"/>
        </w:r>
        <w:r>
          <w:instrText xml:space="preserve"> PAGE  \* Arabic  \* MERGEFORMAT </w:instrText>
        </w:r>
        <w:r>
          <w:fldChar w:fldCharType="separate"/>
        </w:r>
        <w:r w:rsidR="009E792E">
          <w:rPr>
            <w:noProof/>
          </w:rPr>
          <w:t>53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3A324" w14:textId="77777777" w:rsidR="00D331B3" w:rsidRDefault="00D331B3" w:rsidP="002A588C">
      <w:r>
        <w:separator/>
      </w:r>
    </w:p>
  </w:footnote>
  <w:footnote w:type="continuationSeparator" w:id="0">
    <w:p w14:paraId="6697723F" w14:textId="77777777" w:rsidR="00D331B3" w:rsidRDefault="00D331B3"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6"/>
  </w:num>
  <w:num w:numId="3">
    <w:abstractNumId w:val="11"/>
  </w:num>
  <w:num w:numId="4">
    <w:abstractNumId w:val="3"/>
  </w:num>
  <w:num w:numId="5">
    <w:abstractNumId w:val="9"/>
  </w:num>
  <w:num w:numId="6">
    <w:abstractNumId w:val="7"/>
  </w:num>
  <w:num w:numId="7">
    <w:abstractNumId w:val="0"/>
  </w:num>
  <w:num w:numId="8">
    <w:abstractNumId w:val="12"/>
  </w:num>
  <w:num w:numId="9">
    <w:abstractNumId w:val="10"/>
  </w:num>
  <w:num w:numId="10">
    <w:abstractNumId w:val="2"/>
  </w:num>
  <w:num w:numId="11">
    <w:abstractNumId w:val="1"/>
  </w:num>
  <w:num w:numId="12">
    <w:abstractNumId w:val="8"/>
  </w:num>
  <w:num w:numId="13">
    <w:abstractNumId w:val="4"/>
  </w:num>
  <w:num w:numId="14">
    <w:abstractNumId w:val="13"/>
  </w:num>
  <w:num w:numId="15">
    <w:abstractNumId w:val="15"/>
  </w:num>
  <w:num w:numId="16">
    <w:abstractNumId w:val="5"/>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R_team">
    <w15:presenceInfo w15:providerId="None" w15:userId="VR_te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1"/>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47F"/>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13B4"/>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66647"/>
    <w:rsid w:val="00067AAC"/>
    <w:rsid w:val="00070F84"/>
    <w:rsid w:val="00072C68"/>
    <w:rsid w:val="000733EB"/>
    <w:rsid w:val="000736F3"/>
    <w:rsid w:val="000737B8"/>
    <w:rsid w:val="00074036"/>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5209"/>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050"/>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59A"/>
    <w:rsid w:val="000E5DDD"/>
    <w:rsid w:val="000E64E3"/>
    <w:rsid w:val="000E67A0"/>
    <w:rsid w:val="000E6E33"/>
    <w:rsid w:val="000E7E89"/>
    <w:rsid w:val="000F0083"/>
    <w:rsid w:val="000F0109"/>
    <w:rsid w:val="000F14EA"/>
    <w:rsid w:val="000F2180"/>
    <w:rsid w:val="000F25B5"/>
    <w:rsid w:val="000F2E19"/>
    <w:rsid w:val="000F3A61"/>
    <w:rsid w:val="000F3CBF"/>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3B8"/>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373F1"/>
    <w:rsid w:val="001414AB"/>
    <w:rsid w:val="00141C8F"/>
    <w:rsid w:val="00141F1B"/>
    <w:rsid w:val="00142021"/>
    <w:rsid w:val="0014294B"/>
    <w:rsid w:val="00143559"/>
    <w:rsid w:val="00143FA1"/>
    <w:rsid w:val="00144E94"/>
    <w:rsid w:val="00144F96"/>
    <w:rsid w:val="001456F7"/>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6265"/>
    <w:rsid w:val="001771CE"/>
    <w:rsid w:val="001772A0"/>
    <w:rsid w:val="001809BF"/>
    <w:rsid w:val="0018111E"/>
    <w:rsid w:val="001814DB"/>
    <w:rsid w:val="00181A82"/>
    <w:rsid w:val="00181F13"/>
    <w:rsid w:val="00183701"/>
    <w:rsid w:val="00183FB8"/>
    <w:rsid w:val="00184335"/>
    <w:rsid w:val="00184AA3"/>
    <w:rsid w:val="00184FD7"/>
    <w:rsid w:val="00185ADC"/>
    <w:rsid w:val="00185E9F"/>
    <w:rsid w:val="00186538"/>
    <w:rsid w:val="00187615"/>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60E4"/>
    <w:rsid w:val="0021729A"/>
    <w:rsid w:val="00217786"/>
    <w:rsid w:val="00217AA1"/>
    <w:rsid w:val="00217C35"/>
    <w:rsid w:val="00220187"/>
    <w:rsid w:val="00220755"/>
    <w:rsid w:val="00220891"/>
    <w:rsid w:val="00220A7B"/>
    <w:rsid w:val="00221678"/>
    <w:rsid w:val="002232C4"/>
    <w:rsid w:val="00224692"/>
    <w:rsid w:val="00226376"/>
    <w:rsid w:val="00227874"/>
    <w:rsid w:val="00227F3C"/>
    <w:rsid w:val="0023294A"/>
    <w:rsid w:val="00233234"/>
    <w:rsid w:val="00233D3E"/>
    <w:rsid w:val="00234806"/>
    <w:rsid w:val="002348A5"/>
    <w:rsid w:val="00234D1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2D67"/>
    <w:rsid w:val="00253077"/>
    <w:rsid w:val="00253865"/>
    <w:rsid w:val="00253D50"/>
    <w:rsid w:val="002548EA"/>
    <w:rsid w:val="00254C3D"/>
    <w:rsid w:val="00254DFA"/>
    <w:rsid w:val="0025545A"/>
    <w:rsid w:val="00256B59"/>
    <w:rsid w:val="0026225A"/>
    <w:rsid w:val="0026398E"/>
    <w:rsid w:val="0026521C"/>
    <w:rsid w:val="00265464"/>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6983"/>
    <w:rsid w:val="00277F2B"/>
    <w:rsid w:val="002808DF"/>
    <w:rsid w:val="00281A55"/>
    <w:rsid w:val="00282498"/>
    <w:rsid w:val="0028322C"/>
    <w:rsid w:val="002838AD"/>
    <w:rsid w:val="00284EF2"/>
    <w:rsid w:val="00285697"/>
    <w:rsid w:val="002858A1"/>
    <w:rsid w:val="00285E53"/>
    <w:rsid w:val="00286595"/>
    <w:rsid w:val="002872AF"/>
    <w:rsid w:val="00290014"/>
    <w:rsid w:val="00290906"/>
    <w:rsid w:val="00291C13"/>
    <w:rsid w:val="00292027"/>
    <w:rsid w:val="0029297F"/>
    <w:rsid w:val="00292DE7"/>
    <w:rsid w:val="00293A73"/>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C43"/>
    <w:rsid w:val="002C5FE6"/>
    <w:rsid w:val="002C6459"/>
    <w:rsid w:val="002C73A9"/>
    <w:rsid w:val="002C7AA5"/>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E62"/>
    <w:rsid w:val="003076CB"/>
    <w:rsid w:val="00310936"/>
    <w:rsid w:val="00311257"/>
    <w:rsid w:val="00311263"/>
    <w:rsid w:val="00311BA2"/>
    <w:rsid w:val="003121B4"/>
    <w:rsid w:val="003127C5"/>
    <w:rsid w:val="00312CCE"/>
    <w:rsid w:val="00313577"/>
    <w:rsid w:val="00313C3C"/>
    <w:rsid w:val="0031556B"/>
    <w:rsid w:val="00316AE6"/>
    <w:rsid w:val="003202F6"/>
    <w:rsid w:val="003216B4"/>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6582"/>
    <w:rsid w:val="00346A7C"/>
    <w:rsid w:val="0034732E"/>
    <w:rsid w:val="00347C58"/>
    <w:rsid w:val="00350184"/>
    <w:rsid w:val="00350FFC"/>
    <w:rsid w:val="00352473"/>
    <w:rsid w:val="00352E2A"/>
    <w:rsid w:val="00353803"/>
    <w:rsid w:val="00353B9E"/>
    <w:rsid w:val="00353EA9"/>
    <w:rsid w:val="00354814"/>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497"/>
    <w:rsid w:val="00375A99"/>
    <w:rsid w:val="003779FF"/>
    <w:rsid w:val="00377F31"/>
    <w:rsid w:val="00380CD5"/>
    <w:rsid w:val="00380EA0"/>
    <w:rsid w:val="00380FB4"/>
    <w:rsid w:val="0038247C"/>
    <w:rsid w:val="003831DC"/>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11D9"/>
    <w:rsid w:val="003B2103"/>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77C"/>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6F5"/>
    <w:rsid w:val="0040082B"/>
    <w:rsid w:val="00402031"/>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965"/>
    <w:rsid w:val="00431E8B"/>
    <w:rsid w:val="00431EB5"/>
    <w:rsid w:val="00432AC2"/>
    <w:rsid w:val="00432F96"/>
    <w:rsid w:val="0043371F"/>
    <w:rsid w:val="00433A2B"/>
    <w:rsid w:val="00433B28"/>
    <w:rsid w:val="00434EA0"/>
    <w:rsid w:val="00434F0D"/>
    <w:rsid w:val="004358B5"/>
    <w:rsid w:val="00435A68"/>
    <w:rsid w:val="0043674C"/>
    <w:rsid w:val="00440235"/>
    <w:rsid w:val="0044113C"/>
    <w:rsid w:val="0044173A"/>
    <w:rsid w:val="00441A67"/>
    <w:rsid w:val="00442524"/>
    <w:rsid w:val="00442C6E"/>
    <w:rsid w:val="004434AA"/>
    <w:rsid w:val="00444228"/>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0492"/>
    <w:rsid w:val="00461350"/>
    <w:rsid w:val="0046161B"/>
    <w:rsid w:val="00461BA0"/>
    <w:rsid w:val="004626B0"/>
    <w:rsid w:val="0046369D"/>
    <w:rsid w:val="00463E28"/>
    <w:rsid w:val="00464740"/>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51E2"/>
    <w:rsid w:val="004E6A0F"/>
    <w:rsid w:val="004E6BF0"/>
    <w:rsid w:val="004E6C51"/>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348"/>
    <w:rsid w:val="00515D1D"/>
    <w:rsid w:val="005162C7"/>
    <w:rsid w:val="00517836"/>
    <w:rsid w:val="00517857"/>
    <w:rsid w:val="0051799C"/>
    <w:rsid w:val="00517DC1"/>
    <w:rsid w:val="005204D2"/>
    <w:rsid w:val="00520704"/>
    <w:rsid w:val="00521461"/>
    <w:rsid w:val="00522085"/>
    <w:rsid w:val="0052240F"/>
    <w:rsid w:val="00522F59"/>
    <w:rsid w:val="0052462E"/>
    <w:rsid w:val="005247C6"/>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47F23"/>
    <w:rsid w:val="00550252"/>
    <w:rsid w:val="005504DB"/>
    <w:rsid w:val="0055167C"/>
    <w:rsid w:val="00552D31"/>
    <w:rsid w:val="00553246"/>
    <w:rsid w:val="0055350F"/>
    <w:rsid w:val="005543D4"/>
    <w:rsid w:val="005544F3"/>
    <w:rsid w:val="005550D8"/>
    <w:rsid w:val="005559BB"/>
    <w:rsid w:val="00556616"/>
    <w:rsid w:val="00556D3C"/>
    <w:rsid w:val="005609BE"/>
    <w:rsid w:val="00560AA5"/>
    <w:rsid w:val="00561126"/>
    <w:rsid w:val="00561847"/>
    <w:rsid w:val="005636E7"/>
    <w:rsid w:val="005644F5"/>
    <w:rsid w:val="00564AEB"/>
    <w:rsid w:val="0056509C"/>
    <w:rsid w:val="00565C8B"/>
    <w:rsid w:val="00565ECA"/>
    <w:rsid w:val="00565F19"/>
    <w:rsid w:val="0056633E"/>
    <w:rsid w:val="00567D63"/>
    <w:rsid w:val="005710C2"/>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958"/>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344"/>
    <w:rsid w:val="005966CD"/>
    <w:rsid w:val="00596CDC"/>
    <w:rsid w:val="0059760D"/>
    <w:rsid w:val="0059799F"/>
    <w:rsid w:val="00597A85"/>
    <w:rsid w:val="00597C52"/>
    <w:rsid w:val="005A0F24"/>
    <w:rsid w:val="005A279A"/>
    <w:rsid w:val="005A2890"/>
    <w:rsid w:val="005A4D44"/>
    <w:rsid w:val="005A6C1B"/>
    <w:rsid w:val="005A6F55"/>
    <w:rsid w:val="005A70C6"/>
    <w:rsid w:val="005A72D2"/>
    <w:rsid w:val="005B1338"/>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BFD"/>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069"/>
    <w:rsid w:val="0063165E"/>
    <w:rsid w:val="00631B59"/>
    <w:rsid w:val="00632193"/>
    <w:rsid w:val="0063326E"/>
    <w:rsid w:val="006333A4"/>
    <w:rsid w:val="00633C91"/>
    <w:rsid w:val="0063429F"/>
    <w:rsid w:val="006355D4"/>
    <w:rsid w:val="00635839"/>
    <w:rsid w:val="00635E39"/>
    <w:rsid w:val="0063751D"/>
    <w:rsid w:val="00637853"/>
    <w:rsid w:val="00640899"/>
    <w:rsid w:val="00640FC4"/>
    <w:rsid w:val="006418C0"/>
    <w:rsid w:val="006428AE"/>
    <w:rsid w:val="006429A2"/>
    <w:rsid w:val="00642EC0"/>
    <w:rsid w:val="00642F3E"/>
    <w:rsid w:val="00643C8A"/>
    <w:rsid w:val="00645061"/>
    <w:rsid w:val="00646144"/>
    <w:rsid w:val="006468F6"/>
    <w:rsid w:val="0064752D"/>
    <w:rsid w:val="00647667"/>
    <w:rsid w:val="00647DA1"/>
    <w:rsid w:val="006509D6"/>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3D6C"/>
    <w:rsid w:val="006667C5"/>
    <w:rsid w:val="00667303"/>
    <w:rsid w:val="006679BA"/>
    <w:rsid w:val="00670210"/>
    <w:rsid w:val="00670BAE"/>
    <w:rsid w:val="006718DA"/>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977"/>
    <w:rsid w:val="00681EF0"/>
    <w:rsid w:val="0068245B"/>
    <w:rsid w:val="00682566"/>
    <w:rsid w:val="00682986"/>
    <w:rsid w:val="00682BA4"/>
    <w:rsid w:val="006837C1"/>
    <w:rsid w:val="006840A8"/>
    <w:rsid w:val="006849AC"/>
    <w:rsid w:val="00684C7E"/>
    <w:rsid w:val="00684F0C"/>
    <w:rsid w:val="00685323"/>
    <w:rsid w:val="00686324"/>
    <w:rsid w:val="0068716B"/>
    <w:rsid w:val="006872CD"/>
    <w:rsid w:val="006877C2"/>
    <w:rsid w:val="00690A9A"/>
    <w:rsid w:val="00691494"/>
    <w:rsid w:val="00692345"/>
    <w:rsid w:val="006927F6"/>
    <w:rsid w:val="00694199"/>
    <w:rsid w:val="00694203"/>
    <w:rsid w:val="00694292"/>
    <w:rsid w:val="00695131"/>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5F31"/>
    <w:rsid w:val="006A6661"/>
    <w:rsid w:val="006A6A64"/>
    <w:rsid w:val="006A79BA"/>
    <w:rsid w:val="006A7FA8"/>
    <w:rsid w:val="006B0985"/>
    <w:rsid w:val="006B0A8B"/>
    <w:rsid w:val="006B0CB9"/>
    <w:rsid w:val="006B1AD8"/>
    <w:rsid w:val="006B238B"/>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5993"/>
    <w:rsid w:val="006D5B09"/>
    <w:rsid w:val="006D61D7"/>
    <w:rsid w:val="006D6560"/>
    <w:rsid w:val="006D798D"/>
    <w:rsid w:val="006D7E9B"/>
    <w:rsid w:val="006E03DC"/>
    <w:rsid w:val="006E1472"/>
    <w:rsid w:val="006E1E6F"/>
    <w:rsid w:val="006E2142"/>
    <w:rsid w:val="006E336B"/>
    <w:rsid w:val="006E3D98"/>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E48"/>
    <w:rsid w:val="007514D8"/>
    <w:rsid w:val="00751AB1"/>
    <w:rsid w:val="00751B09"/>
    <w:rsid w:val="007522A7"/>
    <w:rsid w:val="0075252B"/>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912"/>
    <w:rsid w:val="00766AEC"/>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C38"/>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535"/>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1F24"/>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5D9"/>
    <w:rsid w:val="00862ACB"/>
    <w:rsid w:val="00862D1A"/>
    <w:rsid w:val="008641BE"/>
    <w:rsid w:val="00865042"/>
    <w:rsid w:val="00866080"/>
    <w:rsid w:val="008661BC"/>
    <w:rsid w:val="00866551"/>
    <w:rsid w:val="008665E1"/>
    <w:rsid w:val="00867A50"/>
    <w:rsid w:val="00870D89"/>
    <w:rsid w:val="00871A32"/>
    <w:rsid w:val="00872431"/>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0A2A"/>
    <w:rsid w:val="008A11B1"/>
    <w:rsid w:val="008A179C"/>
    <w:rsid w:val="008A18EE"/>
    <w:rsid w:val="008A24B7"/>
    <w:rsid w:val="008A2532"/>
    <w:rsid w:val="008A3107"/>
    <w:rsid w:val="008A3A05"/>
    <w:rsid w:val="008A480F"/>
    <w:rsid w:val="008A510C"/>
    <w:rsid w:val="008A5A8E"/>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2C7C"/>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E7A16"/>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07922"/>
    <w:rsid w:val="00910E95"/>
    <w:rsid w:val="00911F02"/>
    <w:rsid w:val="00913273"/>
    <w:rsid w:val="009151BF"/>
    <w:rsid w:val="0091589C"/>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0DEF"/>
    <w:rsid w:val="00931F1B"/>
    <w:rsid w:val="00932436"/>
    <w:rsid w:val="00932920"/>
    <w:rsid w:val="009338B6"/>
    <w:rsid w:val="00933A1A"/>
    <w:rsid w:val="0093428A"/>
    <w:rsid w:val="00934C14"/>
    <w:rsid w:val="00934C22"/>
    <w:rsid w:val="00936931"/>
    <w:rsid w:val="00936C72"/>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867"/>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4179"/>
    <w:rsid w:val="009D4784"/>
    <w:rsid w:val="009E0223"/>
    <w:rsid w:val="009E0330"/>
    <w:rsid w:val="009E0618"/>
    <w:rsid w:val="009E2408"/>
    <w:rsid w:val="009E3083"/>
    <w:rsid w:val="009E3ECC"/>
    <w:rsid w:val="009E41B0"/>
    <w:rsid w:val="009E4D60"/>
    <w:rsid w:val="009E603F"/>
    <w:rsid w:val="009E72A9"/>
    <w:rsid w:val="009E792E"/>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17"/>
    <w:rsid w:val="00A032EA"/>
    <w:rsid w:val="00A034D5"/>
    <w:rsid w:val="00A034F5"/>
    <w:rsid w:val="00A0492C"/>
    <w:rsid w:val="00A064DB"/>
    <w:rsid w:val="00A0694C"/>
    <w:rsid w:val="00A06EF0"/>
    <w:rsid w:val="00A07C36"/>
    <w:rsid w:val="00A07FD6"/>
    <w:rsid w:val="00A1061B"/>
    <w:rsid w:val="00A1138D"/>
    <w:rsid w:val="00A1293F"/>
    <w:rsid w:val="00A1341E"/>
    <w:rsid w:val="00A13425"/>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38F6"/>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369D"/>
    <w:rsid w:val="00A94694"/>
    <w:rsid w:val="00A95FDE"/>
    <w:rsid w:val="00A9600E"/>
    <w:rsid w:val="00A975AC"/>
    <w:rsid w:val="00A978E1"/>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59E9"/>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627B"/>
    <w:rsid w:val="00AF6837"/>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4A52"/>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09D"/>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891"/>
    <w:rsid w:val="00BD4932"/>
    <w:rsid w:val="00BD542A"/>
    <w:rsid w:val="00BD54B6"/>
    <w:rsid w:val="00BD5AAA"/>
    <w:rsid w:val="00BD5F50"/>
    <w:rsid w:val="00BD6613"/>
    <w:rsid w:val="00BD671C"/>
    <w:rsid w:val="00BD6EB8"/>
    <w:rsid w:val="00BD7CC4"/>
    <w:rsid w:val="00BE0D00"/>
    <w:rsid w:val="00BE0FD1"/>
    <w:rsid w:val="00BE1167"/>
    <w:rsid w:val="00BE1241"/>
    <w:rsid w:val="00BE2336"/>
    <w:rsid w:val="00BE38CF"/>
    <w:rsid w:val="00BE5889"/>
    <w:rsid w:val="00BE6A0B"/>
    <w:rsid w:val="00BE6B2F"/>
    <w:rsid w:val="00BE76F3"/>
    <w:rsid w:val="00BE7DB6"/>
    <w:rsid w:val="00BE7FF0"/>
    <w:rsid w:val="00BF0CB9"/>
    <w:rsid w:val="00BF1173"/>
    <w:rsid w:val="00BF13FB"/>
    <w:rsid w:val="00BF1986"/>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062E"/>
    <w:rsid w:val="00C4155B"/>
    <w:rsid w:val="00C41BF1"/>
    <w:rsid w:val="00C424DC"/>
    <w:rsid w:val="00C4312E"/>
    <w:rsid w:val="00C438E3"/>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2E3E"/>
    <w:rsid w:val="00C73D14"/>
    <w:rsid w:val="00C74461"/>
    <w:rsid w:val="00C7507F"/>
    <w:rsid w:val="00C76A3E"/>
    <w:rsid w:val="00C770CE"/>
    <w:rsid w:val="00C82CB7"/>
    <w:rsid w:val="00C82E92"/>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98E"/>
    <w:rsid w:val="00C97C60"/>
    <w:rsid w:val="00C97E07"/>
    <w:rsid w:val="00C97E5F"/>
    <w:rsid w:val="00CA0417"/>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1B3"/>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5774"/>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A93"/>
    <w:rsid w:val="00DD7678"/>
    <w:rsid w:val="00DE04C9"/>
    <w:rsid w:val="00DE0BB0"/>
    <w:rsid w:val="00DE1BF4"/>
    <w:rsid w:val="00DE29D7"/>
    <w:rsid w:val="00DE2F70"/>
    <w:rsid w:val="00DE3906"/>
    <w:rsid w:val="00DE491C"/>
    <w:rsid w:val="00DE5619"/>
    <w:rsid w:val="00DE5628"/>
    <w:rsid w:val="00DE5805"/>
    <w:rsid w:val="00DE6448"/>
    <w:rsid w:val="00DE6D89"/>
    <w:rsid w:val="00DE71CE"/>
    <w:rsid w:val="00DF0E86"/>
    <w:rsid w:val="00DF1274"/>
    <w:rsid w:val="00DF14EE"/>
    <w:rsid w:val="00DF1A5D"/>
    <w:rsid w:val="00DF1B0F"/>
    <w:rsid w:val="00DF1C64"/>
    <w:rsid w:val="00DF1E08"/>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306"/>
    <w:rsid w:val="00E037DC"/>
    <w:rsid w:val="00E044AA"/>
    <w:rsid w:val="00E06031"/>
    <w:rsid w:val="00E0619C"/>
    <w:rsid w:val="00E1093F"/>
    <w:rsid w:val="00E11AD0"/>
    <w:rsid w:val="00E12A4A"/>
    <w:rsid w:val="00E14625"/>
    <w:rsid w:val="00E1463F"/>
    <w:rsid w:val="00E14874"/>
    <w:rsid w:val="00E148BA"/>
    <w:rsid w:val="00E14D2A"/>
    <w:rsid w:val="00E154E8"/>
    <w:rsid w:val="00E1606B"/>
    <w:rsid w:val="00E1640B"/>
    <w:rsid w:val="00E168CD"/>
    <w:rsid w:val="00E17D60"/>
    <w:rsid w:val="00E17F72"/>
    <w:rsid w:val="00E203FD"/>
    <w:rsid w:val="00E20A69"/>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408"/>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74D"/>
    <w:rsid w:val="00E528D2"/>
    <w:rsid w:val="00E539C9"/>
    <w:rsid w:val="00E53F4B"/>
    <w:rsid w:val="00E54C40"/>
    <w:rsid w:val="00E5517A"/>
    <w:rsid w:val="00E5776A"/>
    <w:rsid w:val="00E615CF"/>
    <w:rsid w:val="00E61C26"/>
    <w:rsid w:val="00E61CF3"/>
    <w:rsid w:val="00E63071"/>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924"/>
    <w:rsid w:val="00EC4F3E"/>
    <w:rsid w:val="00EC52A2"/>
    <w:rsid w:val="00EC5FAA"/>
    <w:rsid w:val="00EC654A"/>
    <w:rsid w:val="00EC6F80"/>
    <w:rsid w:val="00EC75E2"/>
    <w:rsid w:val="00ED01A4"/>
    <w:rsid w:val="00ED127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2701"/>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6D"/>
    <w:rsid w:val="00F360B2"/>
    <w:rsid w:val="00F360F0"/>
    <w:rsid w:val="00F37D40"/>
    <w:rsid w:val="00F401C5"/>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6369"/>
    <w:rsid w:val="00F66CDF"/>
    <w:rsid w:val="00F66D82"/>
    <w:rsid w:val="00F67029"/>
    <w:rsid w:val="00F70EDE"/>
    <w:rsid w:val="00F71442"/>
    <w:rsid w:val="00F71A13"/>
    <w:rsid w:val="00F71D27"/>
    <w:rsid w:val="00F72BC9"/>
    <w:rsid w:val="00F7329C"/>
    <w:rsid w:val="00F73545"/>
    <w:rsid w:val="00F73D59"/>
    <w:rsid w:val="00F73FA0"/>
    <w:rsid w:val="00F7434D"/>
    <w:rsid w:val="00F7633E"/>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70D"/>
    <w:rsid w:val="00FF2BAE"/>
    <w:rsid w:val="00FF2F92"/>
    <w:rsid w:val="00FF3DCC"/>
    <w:rsid w:val="00FF4176"/>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docId w15:val="{60140D75-2671-4FBD-81A0-67E8A2956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F360F0"/>
    <w:pPr>
      <w:jc w:val="center"/>
      <w:outlineLvl w:val="0"/>
    </w:pPr>
    <w:rPr>
      <w:sz w:val="36"/>
      <w:szCs w:val="36"/>
    </w:rPr>
  </w:style>
  <w:style w:type="paragraph" w:styleId="20">
    <w:name w:val="heading 2"/>
    <w:aliases w:val="节一级标题"/>
    <w:basedOn w:val="a"/>
    <w:next w:val="a"/>
    <w:link w:val="21"/>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0"/>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1">
    <w:name w:val="标题 2 字符"/>
    <w:aliases w:val="节一级标题 字符"/>
    <w:basedOn w:val="a0"/>
    <w:link w:val="20"/>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 w:type="character" w:styleId="af8">
    <w:name w:val="annotation reference"/>
    <w:basedOn w:val="a0"/>
    <w:uiPriority w:val="99"/>
    <w:semiHidden/>
    <w:unhideWhenUsed/>
    <w:rsid w:val="00AD59E9"/>
    <w:rPr>
      <w:sz w:val="21"/>
      <w:szCs w:val="21"/>
    </w:rPr>
  </w:style>
  <w:style w:type="paragraph" w:styleId="af9">
    <w:name w:val="annotation text"/>
    <w:basedOn w:val="a"/>
    <w:link w:val="afa"/>
    <w:uiPriority w:val="99"/>
    <w:semiHidden/>
    <w:unhideWhenUsed/>
    <w:rsid w:val="00AD59E9"/>
    <w:pPr>
      <w:jc w:val="left"/>
    </w:pPr>
  </w:style>
  <w:style w:type="character" w:customStyle="1" w:styleId="afa">
    <w:name w:val="批注文字 字符"/>
    <w:basedOn w:val="a0"/>
    <w:link w:val="af9"/>
    <w:uiPriority w:val="99"/>
    <w:semiHidden/>
    <w:rsid w:val="00AD59E9"/>
    <w:rPr>
      <w:rFonts w:ascii="Times New Roman" w:eastAsia="宋体" w:hAnsi="Times New Roman"/>
      <w:sz w:val="24"/>
    </w:rPr>
  </w:style>
  <w:style w:type="paragraph" w:styleId="afb">
    <w:name w:val="annotation subject"/>
    <w:basedOn w:val="af9"/>
    <w:next w:val="af9"/>
    <w:link w:val="afc"/>
    <w:uiPriority w:val="99"/>
    <w:semiHidden/>
    <w:unhideWhenUsed/>
    <w:rsid w:val="00AD59E9"/>
    <w:rPr>
      <w:b/>
      <w:bCs/>
    </w:rPr>
  </w:style>
  <w:style w:type="character" w:customStyle="1" w:styleId="afc">
    <w:name w:val="批注主题 字符"/>
    <w:basedOn w:val="afa"/>
    <w:link w:val="afb"/>
    <w:uiPriority w:val="99"/>
    <w:semiHidden/>
    <w:rsid w:val="00AD59E9"/>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35346742">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baike.sogou.com/v656225.ht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baike.baidu.com/view/179125.htm" TargetMode="Externa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bcmi.sjtu.edu.cn/~seed/"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7FA86-68DB-453F-9BA6-FDD9665BF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5813</TotalTime>
  <Pages>73</Pages>
  <Words>8880</Words>
  <Characters>50621</Characters>
  <Application>Microsoft Office Word</Application>
  <DocSecurity>0</DocSecurity>
  <Lines>421</Lines>
  <Paragraphs>118</Paragraphs>
  <ScaleCrop>false</ScaleCrop>
  <Company/>
  <LinksUpToDate>false</LinksUpToDate>
  <CharactersWithSpaces>59383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1533</cp:revision>
  <cp:lastPrinted>2016-12-04T05:22:00Z</cp:lastPrinted>
  <dcterms:created xsi:type="dcterms:W3CDTF">2016-11-22T08:18:00Z</dcterms:created>
  <dcterms:modified xsi:type="dcterms:W3CDTF">2016-12-06T10:48:00Z</dcterms:modified>
</cp:coreProperties>
</file>